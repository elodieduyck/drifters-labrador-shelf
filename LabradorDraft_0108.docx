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B68EA9" w14:textId="6E287B88" w:rsidR="00DE087A" w:rsidRPr="00DE087A" w:rsidRDefault="00DE087A" w:rsidP="00DE087A">
      <w:pPr>
        <w:rPr>
          <w:b/>
          <w:sz w:val="34"/>
        </w:rPr>
      </w:pPr>
      <w:r w:rsidRPr="00DE087A">
        <w:rPr>
          <w:b/>
          <w:sz w:val="34"/>
        </w:rPr>
        <w:t>Circulation of Baffin Bay and Hudson Bay waters over the Labrador Shelf and into the subpolar North Atlantic</w:t>
      </w:r>
    </w:p>
    <w:p w14:paraId="538659D3" w14:textId="002C38ED" w:rsidR="00B4015F" w:rsidRPr="00C26311" w:rsidRDefault="00DE087A" w:rsidP="00450DB9">
      <w:pPr>
        <w:pStyle w:val="Authors"/>
      </w:pPr>
      <w:r>
        <w:t>Elodie Duyck</w:t>
      </w:r>
      <w:r w:rsidR="00B4015F" w:rsidRPr="00C26311">
        <w:rPr>
          <w:vertAlign w:val="superscript"/>
        </w:rPr>
        <w:t>1</w:t>
      </w:r>
      <w:r w:rsidR="00B4015F" w:rsidRPr="00C26311">
        <w:t xml:space="preserve">, </w:t>
      </w:r>
      <w:r>
        <w:t xml:space="preserve">Nicholas </w:t>
      </w:r>
      <w:r w:rsidR="007D026E">
        <w:t xml:space="preserve">P. </w:t>
      </w:r>
      <w:r>
        <w:t>Foukal</w:t>
      </w:r>
      <w:r w:rsidRPr="00C26311">
        <w:rPr>
          <w:vertAlign w:val="superscript"/>
        </w:rPr>
        <w:t>2</w:t>
      </w:r>
      <w:r>
        <w:t>, Eleanor Frajka-Williams</w:t>
      </w:r>
      <w:r w:rsidR="00B4015F" w:rsidRPr="00C26311">
        <w:rPr>
          <w:vertAlign w:val="superscript"/>
        </w:rPr>
        <w:t>1</w:t>
      </w:r>
      <w:r w:rsidR="00B4015F" w:rsidRPr="00C26311">
        <w:t xml:space="preserve">, </w:t>
      </w:r>
    </w:p>
    <w:p w14:paraId="6430C339" w14:textId="07A42E83" w:rsidR="00B4015F" w:rsidRDefault="00B4015F" w:rsidP="000A1B66">
      <w:pPr>
        <w:pStyle w:val="Affiliation"/>
      </w:pPr>
      <w:r w:rsidRPr="000A1B66">
        <w:rPr>
          <w:vertAlign w:val="superscript"/>
        </w:rPr>
        <w:t>1</w:t>
      </w:r>
      <w:r w:rsidR="007D026E" w:rsidRPr="007D026E">
        <w:t xml:space="preserve"> </w:t>
      </w:r>
      <w:r w:rsidR="007D026E">
        <w:t>Institute of Oceanography, CEN, Universität Hamburg, Hamburg, Germany</w:t>
      </w:r>
    </w:p>
    <w:p w14:paraId="3DBE5E2A" w14:textId="114ACE85" w:rsidR="000A1B66" w:rsidRDefault="000A1B66" w:rsidP="00450DB9">
      <w:pPr>
        <w:pStyle w:val="Affiliation"/>
      </w:pPr>
      <w:commentRangeStart w:id="0"/>
      <w:r w:rsidRPr="000A1B66">
        <w:rPr>
          <w:vertAlign w:val="superscript"/>
        </w:rPr>
        <w:t>2</w:t>
      </w:r>
      <w:commentRangeEnd w:id="0"/>
      <w:r w:rsidR="007D026E">
        <w:rPr>
          <w:rStyle w:val="CommentReference"/>
          <w:rFonts w:asciiTheme="minorHAnsi" w:eastAsiaTheme="minorHAnsi" w:hAnsiTheme="minorHAnsi" w:cstheme="minorBidi"/>
          <w:lang w:eastAsia="en-US"/>
        </w:rPr>
        <w:commentReference w:id="0"/>
      </w:r>
      <w:r w:rsidR="007D026E">
        <w:t xml:space="preserve"> ………</w:t>
      </w:r>
    </w:p>
    <w:p w14:paraId="4B2F3FC8" w14:textId="34E62B94" w:rsidR="000A1B66" w:rsidRDefault="000A1B66" w:rsidP="008E213F">
      <w:pPr>
        <w:pStyle w:val="Correspondence"/>
      </w:pPr>
      <w:r w:rsidRPr="000A1B66">
        <w:rPr>
          <w:i/>
        </w:rPr>
        <w:t>Correspondence to</w:t>
      </w:r>
      <w:r>
        <w:t xml:space="preserve">: </w:t>
      </w:r>
      <w:r w:rsidR="00DE087A">
        <w:t xml:space="preserve">Elodie </w:t>
      </w:r>
      <w:proofErr w:type="spellStart"/>
      <w:r w:rsidR="00DE087A">
        <w:t>Duyck</w:t>
      </w:r>
      <w:proofErr w:type="spellEnd"/>
      <w:r>
        <w:t xml:space="preserve"> (</w:t>
      </w:r>
      <w:r w:rsidR="00DE087A">
        <w:t>elodie.duyck@uni-hamburg.de</w:t>
      </w:r>
      <w:r>
        <w:t>)</w:t>
      </w:r>
    </w:p>
    <w:p w14:paraId="0EAE6314" w14:textId="4FC6011B" w:rsidR="00DE087A" w:rsidRPr="00DE087A" w:rsidRDefault="000A1B66" w:rsidP="00DE087A">
      <w:r w:rsidRPr="000A1B66">
        <w:rPr>
          <w:b/>
        </w:rPr>
        <w:t>Abstract.</w:t>
      </w:r>
      <w:r>
        <w:t xml:space="preserve"> </w:t>
      </w:r>
      <w:r w:rsidR="00DE087A" w:rsidRPr="008B19B9">
        <w:t xml:space="preserve">In the coming decades increasing amounts of freshwater are predicted to enter the subpolar North Atlantic from Greenland and the Arctic. </w:t>
      </w:r>
      <w:r w:rsidR="00B72001">
        <w:t>If t</w:t>
      </w:r>
      <w:r w:rsidR="00DE087A" w:rsidRPr="008B19B9">
        <w:t xml:space="preserve">his additional freshwater </w:t>
      </w:r>
      <w:r w:rsidR="00B72001">
        <w:t xml:space="preserve">reaches the regions where deep convection occur, it </w:t>
      </w:r>
      <w:r w:rsidR="00DE087A" w:rsidRPr="008B19B9">
        <w:t>could potentially dampen</w:t>
      </w:r>
      <w:r w:rsidR="002F459F">
        <w:t xml:space="preserve"> </w:t>
      </w:r>
      <w:r w:rsidR="00DE087A" w:rsidRPr="008B19B9">
        <w:t xml:space="preserve">ventilation and </w:t>
      </w:r>
      <w:r w:rsidR="002F459F">
        <w:t xml:space="preserve">the formation of </w:t>
      </w:r>
      <w:r w:rsidR="00DE087A" w:rsidRPr="008B19B9">
        <w:t>deep water</w:t>
      </w:r>
      <w:r w:rsidR="002F459F">
        <w:t>s</w:t>
      </w:r>
      <w:r w:rsidR="00DE087A" w:rsidRPr="008B19B9">
        <w:t xml:space="preserve">. In this study we use a surface drifter dataset spanning the period 1990-2023 to investigate the pathways followed by waters originating from Davis Strait and Hudson Strait over the Labrador shelf and into the interior subpolar North Atlantic. Recent drifter deployments in the region allow for an improved understanding of the circulation over the Labrador shelf, in particular its northern part, where data was so far sparse. We show that waters originating from Davis and Hudson Strait remain over the shelf as they flow downstream, until they reach the Newfoundland region. This confirms that very little exchange take place between the Labrador shelf and interior Labrador Sea. Decomposing the Labrador shelf into </w:t>
      </w:r>
      <w:r w:rsidR="002D3F1F">
        <w:t>five</w:t>
      </w:r>
      <w:r w:rsidR="00DE087A" w:rsidRPr="008B19B9">
        <w:t xml:space="preserve"> region</w:t>
      </w:r>
      <w:r w:rsidR="002D3F1F">
        <w:t>s</w:t>
      </w:r>
      <w:r w:rsidR="00DE087A" w:rsidRPr="008B19B9">
        <w:t xml:space="preserve">, we further describe typical pathways for these waters and highlight exchanges taking place between the coastal and </w:t>
      </w:r>
      <w:proofErr w:type="spellStart"/>
      <w:r w:rsidR="00DE087A" w:rsidRPr="008B19B9">
        <w:t>shelfbreak</w:t>
      </w:r>
      <w:proofErr w:type="spellEnd"/>
      <w:r w:rsidR="00DE087A" w:rsidRPr="008B19B9">
        <w:t xml:space="preserve"> branches of the Labrador Current. Increasing input of freshwater to the Labrador shelf, caused by climate change or natural variability, would not directly affect the interior Labrador Sea but may lead to the formation of a salinity anomaly off the Grand Banks of Newfoundland</w:t>
      </w:r>
      <w:r w:rsidR="002F459F">
        <w:t>, which</w:t>
      </w:r>
      <w:r w:rsidR="002D3F1F">
        <w:t xml:space="preserve"> c</w:t>
      </w:r>
      <w:r w:rsidR="00DE087A" w:rsidRPr="008B19B9">
        <w:t>ould then circulate around the subpolar North Atlantic.</w:t>
      </w:r>
    </w:p>
    <w:p w14:paraId="52DFCF5F" w14:textId="77777777" w:rsidR="00DE087A" w:rsidRDefault="00DE087A" w:rsidP="00B4015F"/>
    <w:p w14:paraId="41868303" w14:textId="36F885B8" w:rsidR="00C82F79" w:rsidRDefault="00C82F79" w:rsidP="00C82F79">
      <w:pPr>
        <w:pStyle w:val="Heading1"/>
      </w:pPr>
      <w:r>
        <w:t xml:space="preserve">1 </w:t>
      </w:r>
      <w:r w:rsidR="00DE087A">
        <w:t>Introduction</w:t>
      </w:r>
    </w:p>
    <w:p w14:paraId="622BA79C" w14:textId="77777777" w:rsidR="00DE087A" w:rsidRPr="008B19B9" w:rsidRDefault="00DE087A" w:rsidP="00DE087A">
      <w:pPr>
        <w:spacing w:after="240"/>
      </w:pPr>
      <w:r w:rsidRPr="008B19B9">
        <w:t xml:space="preserve">In the interior seas of the subpolar North Atlantic, intense winter heat fluxes and relatively weak stratification allow for vertical mixing to depth reaching more than 1000m (Lazier et al. 1980, Swift and </w:t>
      </w:r>
      <w:proofErr w:type="spellStart"/>
      <w:r w:rsidRPr="008B19B9">
        <w:t>Aagard</w:t>
      </w:r>
      <w:proofErr w:type="spellEnd"/>
      <w:r w:rsidRPr="008B19B9">
        <w:t xml:space="preserve"> 1981, De Jong et al. 2012), leading to the formation of dense waters. This process, known as deep convection, allows for the ventilation of intermediate to deep ocean, and contributes to the trapping of large amounts of anthropogenic carbon at depth (</w:t>
      </w:r>
      <w:proofErr w:type="spellStart"/>
      <w:r w:rsidRPr="008B19B9">
        <w:t>Steinfeldt</w:t>
      </w:r>
      <w:proofErr w:type="spellEnd"/>
      <w:r w:rsidRPr="008B19B9">
        <w:t xml:space="preserve"> et al. 2009, Rhein et al. 2017).  Parts of the dense waters formed in these basins are then exported southwards as the lower limb of the Atlantic Meridional Overturning Circulation (Buckley and Marshall 2016, Buckley 2023, Lozier 2023). </w:t>
      </w:r>
    </w:p>
    <w:p w14:paraId="3FCA0056" w14:textId="77777777" w:rsidR="00DE087A" w:rsidRPr="008B19B9" w:rsidRDefault="00DE087A" w:rsidP="00DE087A">
      <w:pPr>
        <w:spacing w:after="240"/>
      </w:pPr>
      <w:r w:rsidRPr="008B19B9">
        <w:t xml:space="preserve">In the coming decades, climate change is predicted to lead to increasing amounts of freshwater entering the subpolar North Atlantic, from Greenland (Bamber et al 2018, The IMBIE team 2020) and the </w:t>
      </w:r>
      <w:commentRangeStart w:id="1"/>
      <w:commentRangeStart w:id="2"/>
      <w:r w:rsidRPr="008B19B9">
        <w:t>Arctic (</w:t>
      </w:r>
      <w:proofErr w:type="spellStart"/>
      <w:r w:rsidRPr="008B19B9">
        <w:t>Haine</w:t>
      </w:r>
      <w:proofErr w:type="spellEnd"/>
      <w:r w:rsidRPr="008B19B9">
        <w:t xml:space="preserve"> et al. 2015, Shu et al. 2018). </w:t>
      </w:r>
      <w:commentRangeEnd w:id="1"/>
      <w:r w:rsidRPr="008B19B9">
        <w:rPr>
          <w:rStyle w:val="CommentReference"/>
        </w:rPr>
        <w:commentReference w:id="1"/>
      </w:r>
      <w:commentRangeEnd w:id="2"/>
      <w:r w:rsidRPr="008B19B9">
        <w:rPr>
          <w:rStyle w:val="CommentReference"/>
        </w:rPr>
        <w:commentReference w:id="2"/>
      </w:r>
      <w:r w:rsidRPr="008B19B9">
        <w:t xml:space="preserve">This </w:t>
      </w:r>
      <w:r w:rsidRPr="008B19B9">
        <w:lastRenderedPageBreak/>
        <w:t xml:space="preserve">increase would supplement the natural variations in freshwater input to the region, for instance related to changes in the Beaufort Gyre circulation (Timmermans and </w:t>
      </w:r>
      <w:proofErr w:type="spellStart"/>
      <w:r w:rsidRPr="008B19B9">
        <w:t>Toole</w:t>
      </w:r>
      <w:proofErr w:type="spellEnd"/>
      <w:r w:rsidRPr="008B19B9">
        <w:t xml:space="preserve"> 2023), recently suggested to be close to a change of state (</w:t>
      </w:r>
      <w:commentRangeStart w:id="3"/>
      <w:commentRangeStart w:id="4"/>
      <w:r w:rsidRPr="008B19B9">
        <w:t>Lin et al. 2023</w:t>
      </w:r>
      <w:commentRangeEnd w:id="3"/>
      <w:r w:rsidR="002D3F1F">
        <w:rPr>
          <w:rStyle w:val="CommentReference"/>
          <w:rFonts w:asciiTheme="minorHAnsi" w:eastAsiaTheme="minorHAnsi" w:hAnsiTheme="minorHAnsi" w:cstheme="minorBidi"/>
          <w:lang w:eastAsia="en-US"/>
        </w:rPr>
        <w:commentReference w:id="3"/>
      </w:r>
      <w:commentRangeEnd w:id="4"/>
      <w:r w:rsidR="002D3F1F">
        <w:rPr>
          <w:rStyle w:val="CommentReference"/>
          <w:rFonts w:asciiTheme="minorHAnsi" w:eastAsiaTheme="minorHAnsi" w:hAnsiTheme="minorHAnsi" w:cstheme="minorBidi"/>
          <w:lang w:eastAsia="en-US"/>
        </w:rPr>
        <w:commentReference w:id="4"/>
      </w:r>
      <w:r w:rsidRPr="008B19B9">
        <w:t xml:space="preserve">). Increased freshwater fluxes to the subpolar North Atlantic could lead to a freshening of the upper layers in areas where deep convection usually happens, which could increase the stratification, and in turn weaken vertical mixing and </w:t>
      </w:r>
      <w:proofErr w:type="gramStart"/>
      <w:r w:rsidRPr="008B19B9">
        <w:t>deep water</w:t>
      </w:r>
      <w:proofErr w:type="gramEnd"/>
      <w:r w:rsidRPr="008B19B9">
        <w:t xml:space="preserve"> formation. </w:t>
      </w:r>
    </w:p>
    <w:p w14:paraId="437BB5F7" w14:textId="77777777" w:rsidR="00DE087A" w:rsidRPr="008B19B9" w:rsidRDefault="00DE087A" w:rsidP="00DE087A">
      <w:pPr>
        <w:spacing w:after="240"/>
      </w:pPr>
      <w:r w:rsidRPr="008B19B9">
        <w:t xml:space="preserve">However, the freshwater that originates from Greenland and from the Arctic is </w:t>
      </w:r>
      <w:commentRangeStart w:id="5"/>
      <w:r w:rsidRPr="008B19B9">
        <w:t xml:space="preserve">first transported by narrow boundary currents </w:t>
      </w:r>
      <w:commentRangeEnd w:id="5"/>
      <w:r w:rsidRPr="008B19B9">
        <w:rPr>
          <w:rStyle w:val="CommentReference"/>
        </w:rPr>
        <w:commentReference w:id="5"/>
      </w:r>
      <w:r w:rsidRPr="008B19B9">
        <w:t>over the continental shelves of Greenland and North America (Marsh et al 2010). The freshwater must be mixed into the interior before it can affect the stratification of deep convection regions. Freshwater pathways from the shelf regions to the deep convection regions are complex and there is no agreement on the volume of freshwater that would need to enter these regions to affect deep convection, nor how far in the future this could occur (</w:t>
      </w:r>
      <w:proofErr w:type="spellStart"/>
      <w:r w:rsidRPr="008B19B9">
        <w:t>Böning</w:t>
      </w:r>
      <w:proofErr w:type="spellEnd"/>
      <w:r w:rsidRPr="008B19B9">
        <w:t xml:space="preserve"> et al., 2016, Yang et al., 2016, </w:t>
      </w:r>
      <w:proofErr w:type="spellStart"/>
      <w:r w:rsidRPr="008B19B9">
        <w:t>Dukhovskoy</w:t>
      </w:r>
      <w:proofErr w:type="spellEnd"/>
      <w:r w:rsidRPr="008B19B9">
        <w:t xml:space="preserve"> et al., 2019). </w:t>
      </w:r>
    </w:p>
    <w:p w14:paraId="7C008C95" w14:textId="77777777" w:rsidR="00DE087A" w:rsidRPr="008B19B9" w:rsidRDefault="00DE087A" w:rsidP="00DE087A">
      <w:pPr>
        <w:spacing w:after="240"/>
      </w:pPr>
      <w:r w:rsidRPr="008B19B9">
        <w:t xml:space="preserve">In the Labrador Sea, most exchanges between the shelf and interior have been identified at the west Greenland shelf, near Cape Desolation. There, winds and eddies drive freshwater originating from </w:t>
      </w:r>
      <w:proofErr w:type="spellStart"/>
      <w:r w:rsidRPr="008B19B9">
        <w:t>Fram</w:t>
      </w:r>
      <w:proofErr w:type="spellEnd"/>
      <w:r w:rsidRPr="008B19B9">
        <w:t xml:space="preserve"> Strait and East Greenland glaciers into the central Labrador Sea (Lilly et al. 2003, Luo et al. 2016, Schulze Chretien and </w:t>
      </w:r>
      <w:proofErr w:type="spellStart"/>
      <w:r w:rsidRPr="008B19B9">
        <w:t>Frajka</w:t>
      </w:r>
      <w:proofErr w:type="spellEnd"/>
      <w:r w:rsidRPr="008B19B9">
        <w:t xml:space="preserve"> Williams 2019). In contrast, on the Labrador Shelf, little to no export of shelf waters into the interior is thought to take place (Myers et al. 2005, </w:t>
      </w:r>
      <w:proofErr w:type="spellStart"/>
      <w:r w:rsidRPr="008B19B9">
        <w:t>Penelly</w:t>
      </w:r>
      <w:proofErr w:type="spellEnd"/>
      <w:r w:rsidRPr="008B19B9">
        <w:t xml:space="preserve"> et al. 2019), with only very limited cross shelf exchanges described by observational studies (</w:t>
      </w:r>
      <w:proofErr w:type="spellStart"/>
      <w:r w:rsidRPr="008B19B9">
        <w:t>Howatt</w:t>
      </w:r>
      <w:proofErr w:type="spellEnd"/>
      <w:r w:rsidRPr="008B19B9">
        <w:t xml:space="preserve"> et al. 2018, Clément et al. 2023). The waters found at the Labrador shelf are partly of different origins than the waters exported at Cape Desolation, with waters originating from West Greenland glaciers (Gillard et al. 2016), the Arctic via Davis Strait, and from Hudson Bay (Lazier and Wright 1993). To understand the possible impact of increased freshwater fluxes from Greenland and the Arctic on the subpolar north Atlantic it is therefore essential to also understand how the fresh waters that enter the Labrador Shelf circulate over the shelf, and where and how they leave it to enter the interior basins. </w:t>
      </w:r>
    </w:p>
    <w:p w14:paraId="3C1E37C0" w14:textId="77777777" w:rsidR="00DE087A" w:rsidRPr="008B19B9" w:rsidRDefault="00DE087A" w:rsidP="00DE087A">
      <w:pPr>
        <w:spacing w:after="240"/>
      </w:pPr>
      <w:r w:rsidRPr="008B19B9">
        <w:t>Our understanding of the circulation over the Labrador shelf dates back from early oceanographic expeditions of the late 19</w:t>
      </w:r>
      <w:r w:rsidRPr="008B19B9">
        <w:rPr>
          <w:vertAlign w:val="superscript"/>
        </w:rPr>
        <w:t>th</w:t>
      </w:r>
      <w:r w:rsidRPr="008B19B9">
        <w:t xml:space="preserve"> and early to mid-20</w:t>
      </w:r>
      <w:r w:rsidRPr="008B19B9">
        <w:rPr>
          <w:vertAlign w:val="superscript"/>
        </w:rPr>
        <w:t>th</w:t>
      </w:r>
      <w:r w:rsidRPr="008B19B9">
        <w:t xml:space="preserve"> century (Smith 1937) and was informed by repeated summer sections along the shelf, as well as mooring arrays from the late 20</w:t>
      </w:r>
      <w:r w:rsidRPr="008B19B9">
        <w:rPr>
          <w:vertAlign w:val="superscript"/>
        </w:rPr>
        <w:t>th</w:t>
      </w:r>
      <w:r w:rsidRPr="008B19B9">
        <w:t xml:space="preserve"> century onwards (Lazier and Wright 1993, Cyr and Galbraith 2021). At the northern end of the Labrador shelf, the Baffin Island Current transporting Baffin Bay and West Greenland Current waters (</w:t>
      </w:r>
      <w:proofErr w:type="spellStart"/>
      <w:r w:rsidRPr="008B19B9">
        <w:t>Cuny</w:t>
      </w:r>
      <w:proofErr w:type="spellEnd"/>
      <w:r w:rsidRPr="008B19B9">
        <w:t xml:space="preserve"> et al. 2005, Curry et al. 2014), the Hudson Strait outflow (</w:t>
      </w:r>
      <w:proofErr w:type="spellStart"/>
      <w:r w:rsidRPr="008B19B9">
        <w:t>Straneo</w:t>
      </w:r>
      <w:proofErr w:type="spellEnd"/>
      <w:r w:rsidRPr="008B19B9">
        <w:t xml:space="preserve"> and </w:t>
      </w:r>
      <w:proofErr w:type="spellStart"/>
      <w:r w:rsidRPr="008B19B9">
        <w:t>Saulcier</w:t>
      </w:r>
      <w:proofErr w:type="spellEnd"/>
      <w:r w:rsidRPr="008B19B9">
        <w:t xml:space="preserve"> 2008, Ridenour et al 2021), and the remaining waters from the West Greenland Current, come together to form the Labrador Current (Figure 1A). The Labrador Current is composed of three branches (Lazier and Wright 1993, </w:t>
      </w:r>
      <w:proofErr w:type="spellStart"/>
      <w:r w:rsidRPr="008B19B9">
        <w:t>Fratantoni</w:t>
      </w:r>
      <w:proofErr w:type="spellEnd"/>
      <w:r w:rsidRPr="008B19B9">
        <w:t xml:space="preserve"> and </w:t>
      </w:r>
      <w:proofErr w:type="spellStart"/>
      <w:r w:rsidRPr="008B19B9">
        <w:t>Pickart</w:t>
      </w:r>
      <w:proofErr w:type="spellEnd"/>
      <w:r w:rsidRPr="008B19B9">
        <w:t xml:space="preserve"> 2007): (1) an outer, barotropic branch, found around the 1500m isobath; (2) a main, surface intensified branch, centred at the 500m isobath; and (3) an inner branch, that closely follows the coast, also referred to as the Labrador Coastal Current. In the following we refer to the three branches as “slope”, “</w:t>
      </w:r>
      <w:proofErr w:type="spellStart"/>
      <w:r w:rsidRPr="008B19B9">
        <w:t>shelfbreak</w:t>
      </w:r>
      <w:proofErr w:type="spellEnd"/>
      <w:r w:rsidRPr="008B19B9">
        <w:t xml:space="preserve">” and “coastal” Labrador Current. The </w:t>
      </w:r>
      <w:proofErr w:type="spellStart"/>
      <w:r w:rsidRPr="008B19B9">
        <w:t>shelfbreak</w:t>
      </w:r>
      <w:proofErr w:type="spellEnd"/>
      <w:r w:rsidRPr="008B19B9">
        <w:t xml:space="preserve"> Labrador Current is typically indistinguishable from the slope Labrador Current in velocity sections but the water masses it transports are colder and fresher (Lazier and Wright 1993, </w:t>
      </w:r>
      <w:proofErr w:type="spellStart"/>
      <w:r w:rsidRPr="008B19B9">
        <w:t>Fratantoni</w:t>
      </w:r>
      <w:proofErr w:type="spellEnd"/>
      <w:r w:rsidRPr="008B19B9">
        <w:t xml:space="preserve"> and </w:t>
      </w:r>
      <w:proofErr w:type="spellStart"/>
      <w:r w:rsidRPr="008B19B9">
        <w:lastRenderedPageBreak/>
        <w:t>Pickart</w:t>
      </w:r>
      <w:proofErr w:type="spellEnd"/>
      <w:r w:rsidRPr="008B19B9">
        <w:t xml:space="preserve"> 2007). While the coastal Labrador Current can be distinguished as a clearly separate branch, its origins are disputed, with literature both suggesting it stems from the Hudson Strait outflow (</w:t>
      </w:r>
      <w:proofErr w:type="spellStart"/>
      <w:r w:rsidRPr="008B19B9">
        <w:t>Florindo</w:t>
      </w:r>
      <w:proofErr w:type="spellEnd"/>
      <w:r w:rsidRPr="008B19B9">
        <w:t xml:space="preserve"> Lopez et al 2020), or could be formed by the steering of waters into the deep troughs and canyons that cut through the shelf (Peterson 1987, </w:t>
      </w:r>
      <w:proofErr w:type="spellStart"/>
      <w:r w:rsidRPr="008B19B9">
        <w:t>Colbourne</w:t>
      </w:r>
      <w:proofErr w:type="spellEnd"/>
      <w:r w:rsidRPr="008B19B9">
        <w:t xml:space="preserve"> et al. 1997, Figure 1B).</w:t>
      </w:r>
    </w:p>
    <w:p w14:paraId="6E4D91E5" w14:textId="77777777" w:rsidR="00DE087A" w:rsidRPr="008B19B9" w:rsidRDefault="00DE087A" w:rsidP="00DE087A">
      <w:pPr>
        <w:spacing w:after="240"/>
      </w:pPr>
      <w:r w:rsidRPr="008B19B9">
        <w:t xml:space="preserve">As it reaches Newfoundland, the strong coastal current bifurcates towards the shelf edge to join the </w:t>
      </w:r>
      <w:proofErr w:type="spellStart"/>
      <w:r w:rsidRPr="008B19B9">
        <w:t>shelfbreak</w:t>
      </w:r>
      <w:proofErr w:type="spellEnd"/>
      <w:r w:rsidRPr="008B19B9">
        <w:t xml:space="preserve"> current. A limited part of the coastal current branches into the strait of Belle Isle and towards the Avalon Channel, respectively north and east of Newfoundland (</w:t>
      </w:r>
      <w:bookmarkStart w:id="6" w:name="_Hlk165237467"/>
      <w:r w:rsidRPr="008B19B9">
        <w:t>Petri and Anderson 1983</w:t>
      </w:r>
      <w:bookmarkEnd w:id="6"/>
      <w:r w:rsidRPr="008B19B9">
        <w:t xml:space="preserve">). The Labrador Current then splits, with a branch entering Flemish Pass and another branch rounding Flemish Cap. Between Flemish Cap and the tail of the Grand Banks, the Labrador Current is retroflected towards the subpolar North Atlantic and loses approximately 90% of its volume transport (Lazier and Wright 1993, </w:t>
      </w:r>
      <w:bookmarkStart w:id="7" w:name="_Hlk165237480"/>
      <w:proofErr w:type="spellStart"/>
      <w:r w:rsidRPr="008B19B9">
        <w:t>Loder</w:t>
      </w:r>
      <w:proofErr w:type="spellEnd"/>
      <w:r w:rsidRPr="008B19B9">
        <w:t xml:space="preserve"> et al. 1998</w:t>
      </w:r>
      <w:bookmarkEnd w:id="7"/>
      <w:r w:rsidRPr="008B19B9">
        <w:t xml:space="preserve">, </w:t>
      </w:r>
      <w:proofErr w:type="spellStart"/>
      <w:r w:rsidRPr="008B19B9">
        <w:t>Fratantoni</w:t>
      </w:r>
      <w:proofErr w:type="spellEnd"/>
      <w:r w:rsidRPr="008B19B9">
        <w:t xml:space="preserve"> and </w:t>
      </w:r>
      <w:proofErr w:type="spellStart"/>
      <w:r w:rsidRPr="008B19B9">
        <w:t>Pickart</w:t>
      </w:r>
      <w:proofErr w:type="spellEnd"/>
      <w:r w:rsidRPr="008B19B9">
        <w:t xml:space="preserve"> 2007). The strength of the retroflection, and therefore the amount of waters diverted from the Labrador Shelf into the subpolar North Atlantic varies on seasonal and interannual timescales, modulated by the large-scale wind patterns and the strength of the Labrador Current (</w:t>
      </w:r>
      <w:bookmarkStart w:id="8" w:name="_Hlk165237499"/>
      <w:r w:rsidRPr="008B19B9">
        <w:t>Petrie and Drinkwater 1993</w:t>
      </w:r>
      <w:bookmarkEnd w:id="8"/>
      <w:r w:rsidRPr="008B19B9">
        <w:t xml:space="preserve">, </w:t>
      </w:r>
      <w:bookmarkStart w:id="9" w:name="_Hlk165237510"/>
      <w:r w:rsidRPr="008B19B9">
        <w:t>Jutras et al. 2023</w:t>
      </w:r>
      <w:bookmarkEnd w:id="9"/>
      <w:r w:rsidRPr="008B19B9">
        <w:t xml:space="preserve">; Goncalves </w:t>
      </w:r>
      <w:proofErr w:type="spellStart"/>
      <w:r w:rsidRPr="008B19B9">
        <w:t>Neto</w:t>
      </w:r>
      <w:proofErr w:type="spellEnd"/>
      <w:r w:rsidRPr="008B19B9">
        <w:t xml:space="preserve"> et al., 2023). </w:t>
      </w:r>
    </w:p>
    <w:p w14:paraId="30E2F388" w14:textId="77777777" w:rsidR="00DE087A" w:rsidRPr="008B19B9" w:rsidRDefault="00DE087A" w:rsidP="00DE087A">
      <w:pPr>
        <w:spacing w:after="240"/>
      </w:pPr>
      <w:bookmarkStart w:id="10" w:name="OLE_LINK1"/>
      <w:bookmarkStart w:id="11" w:name="OLE_LINK2"/>
      <w:r w:rsidRPr="008B19B9">
        <w:t xml:space="preserve">The goal of this study is to characterise the pathways followed by freshwater originating from Baffin and Hudson Bay over the Labrador Shelf and into the subpolar North Atlantic, and to better understand the possible downstream impact of increased freshwater fluxes from these regions. </w:t>
      </w:r>
      <w:bookmarkEnd w:id="10"/>
      <w:bookmarkEnd w:id="11"/>
      <w:r w:rsidRPr="008B19B9">
        <w:t xml:space="preserve">We investigate these pathways using surface drifters. In section 3.1, we describe the surface circulation as inferred from the drifter dataset and compare it with existing studies. In section 3.2, we investigate exchanges between the inner Labrador Shelf, where the fresh waters are found, and the central Labrador Sea, where deep convection takes place. In section 3.3, we define the typical pathways of drifters originating in Baffin and Hudson Bay over the Labrador shelf. In section 3.4, we investigate where these drifters enter the interior ocean and how they spread across the subpolar North Atlantic. In section 4, we discuss what these freshwater pathways imply for the future influence of waters from Baffin Bay and Hudson Bay on deep convection in the subpolar North Atlantic. </w:t>
      </w:r>
    </w:p>
    <w:p w14:paraId="605CEC9E" w14:textId="0610501D" w:rsidR="00B4015F" w:rsidRDefault="002F459F" w:rsidP="00B4015F">
      <w:r>
        <w:lastRenderedPageBreak/>
        <w:t xml:space="preserve">         </w:t>
      </w:r>
      <w:r w:rsidR="00DE087A" w:rsidRPr="008B19B9">
        <w:rPr>
          <w:noProof/>
        </w:rPr>
        <w:drawing>
          <wp:inline distT="0" distB="0" distL="0" distR="0" wp14:anchorId="36E8CA7E" wp14:editId="1BAD0557">
            <wp:extent cx="5754837" cy="37458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06" r="7472" b="5668"/>
                    <a:stretch/>
                  </pic:blipFill>
                  <pic:spPr bwMode="auto">
                    <a:xfrm>
                      <a:off x="0" y="0"/>
                      <a:ext cx="5765862" cy="3753041"/>
                    </a:xfrm>
                    <a:prstGeom prst="rect">
                      <a:avLst/>
                    </a:prstGeom>
                    <a:noFill/>
                    <a:ln>
                      <a:noFill/>
                    </a:ln>
                    <a:extLst>
                      <a:ext uri="{53640926-AAD7-44D8-BBD7-CCE9431645EC}">
                        <a14:shadowObscured xmlns:a14="http://schemas.microsoft.com/office/drawing/2010/main"/>
                      </a:ext>
                    </a:extLst>
                  </pic:spPr>
                </pic:pic>
              </a:graphicData>
            </a:graphic>
          </wp:inline>
        </w:drawing>
      </w:r>
    </w:p>
    <w:p w14:paraId="4DC23C5F" w14:textId="48926DC4" w:rsidR="00DE087A" w:rsidRPr="00DE087A" w:rsidRDefault="00DE087A" w:rsidP="00B4015F">
      <w:pPr>
        <w:rPr>
          <w:b/>
          <w:bCs/>
          <w:sz w:val="18"/>
          <w:szCs w:val="18"/>
        </w:rPr>
      </w:pPr>
      <w:r w:rsidRPr="00DE087A">
        <w:rPr>
          <w:b/>
          <w:bCs/>
          <w:sz w:val="18"/>
          <w:szCs w:val="18"/>
        </w:rPr>
        <w:t>Figure 1: a. Surface circulation around the Labrador Sea and over the Labrador shelves. WGC: West Greenland Current, BIC: Baffin Island Current, LC: Labrador Current. b. Topographic features along the Labrador Shelf.</w:t>
      </w:r>
    </w:p>
    <w:p w14:paraId="308F2C8E" w14:textId="55E0DCE2" w:rsidR="00200B97" w:rsidRDefault="00200B97" w:rsidP="00200B97">
      <w:pPr>
        <w:pStyle w:val="Heading1"/>
      </w:pPr>
      <w:r>
        <w:t xml:space="preserve">2 </w:t>
      </w:r>
      <w:r w:rsidR="00DE087A">
        <w:t>Data and methods</w:t>
      </w:r>
    </w:p>
    <w:p w14:paraId="4A8E19A3" w14:textId="06DE6A02" w:rsidR="00DE087A" w:rsidRDefault="00DE087A" w:rsidP="00DE087A">
      <w:pPr>
        <w:pStyle w:val="Heading2"/>
      </w:pPr>
      <w:r>
        <w:t>2.1 Surface drifters</w:t>
      </w:r>
    </w:p>
    <w:p w14:paraId="67D0FF6C" w14:textId="21331DFA" w:rsidR="00DE087A" w:rsidRPr="008B19B9" w:rsidRDefault="00DE087A" w:rsidP="00961A3B">
      <w:pPr>
        <w:spacing w:after="240"/>
      </w:pPr>
      <w:r w:rsidRPr="008B19B9">
        <w:t xml:space="preserve">We use surface drifter trajectories from the Global Drifter Program 6-hour interpolated data set (GDP, </w:t>
      </w:r>
      <w:bookmarkStart w:id="12" w:name="_Hlk165237582"/>
      <w:proofErr w:type="spellStart"/>
      <w:r w:rsidRPr="008B19B9">
        <w:t>Centurioni</w:t>
      </w:r>
      <w:proofErr w:type="spellEnd"/>
      <w:r w:rsidRPr="008B19B9">
        <w:t xml:space="preserve"> et al., 2019</w:t>
      </w:r>
      <w:bookmarkEnd w:id="12"/>
      <w:r w:rsidRPr="008B19B9">
        <w:t xml:space="preserve">; </w:t>
      </w:r>
      <w:bookmarkStart w:id="13" w:name="_Hlk165237590"/>
      <w:r w:rsidRPr="008B19B9">
        <w:t xml:space="preserve">Lumpkin &amp; </w:t>
      </w:r>
      <w:proofErr w:type="spellStart"/>
      <w:r w:rsidRPr="008B19B9">
        <w:t>Centurioni</w:t>
      </w:r>
      <w:proofErr w:type="spellEnd"/>
      <w:r w:rsidRPr="008B19B9">
        <w:t>, 2019</w:t>
      </w:r>
      <w:bookmarkEnd w:id="13"/>
      <w:r w:rsidRPr="008B19B9">
        <w:t>), and from the East Greenland Current Drifter Investigation of Freshwater Transport dataset (EGC-</w:t>
      </w:r>
      <w:proofErr w:type="spellStart"/>
      <w:r w:rsidRPr="008B19B9">
        <w:t>DrIFT</w:t>
      </w:r>
      <w:proofErr w:type="spellEnd"/>
      <w:r w:rsidRPr="008B19B9">
        <w:t xml:space="preserve">, </w:t>
      </w:r>
      <w:proofErr w:type="spellStart"/>
      <w:r w:rsidRPr="008B19B9">
        <w:t>Duyck</w:t>
      </w:r>
      <w:proofErr w:type="spellEnd"/>
      <w:r w:rsidRPr="008B19B9">
        <w:t xml:space="preserve"> and De Jong 2023). The GDP data set contains </w:t>
      </w:r>
      <w:commentRangeStart w:id="14"/>
      <w:commentRangeStart w:id="15"/>
      <w:r w:rsidRPr="008B19B9">
        <w:t>6h</w:t>
      </w:r>
      <w:commentRangeEnd w:id="14"/>
      <w:r w:rsidRPr="008B19B9">
        <w:rPr>
          <w:rStyle w:val="CommentReference"/>
        </w:rPr>
        <w:commentReference w:id="14"/>
      </w:r>
      <w:commentRangeEnd w:id="15"/>
      <w:r w:rsidRPr="008B19B9">
        <w:rPr>
          <w:rStyle w:val="CommentReference"/>
        </w:rPr>
        <w:commentReference w:id="15"/>
      </w:r>
      <w:r w:rsidRPr="008B19B9">
        <w:t xml:space="preserve"> interpolated trajectories of Surface Velocity Program drifters. We use data from J</w:t>
      </w:r>
      <w:r w:rsidR="002F459F">
        <w:t>anuary</w:t>
      </w:r>
      <w:r w:rsidRPr="008B19B9">
        <w:t xml:space="preserve"> 199</w:t>
      </w:r>
      <w:r w:rsidR="002F459F">
        <w:t>0</w:t>
      </w:r>
      <w:r w:rsidRPr="008B19B9">
        <w:t xml:space="preserve"> to July 2023. To this dataset, we add Surface Velocity Program drifters from the EGC-</w:t>
      </w:r>
      <w:proofErr w:type="spellStart"/>
      <w:r w:rsidRPr="008B19B9">
        <w:t>DrIFT</w:t>
      </w:r>
      <w:proofErr w:type="spellEnd"/>
      <w:r w:rsidRPr="008B19B9">
        <w:t xml:space="preserve"> dataset, that are similarly interpolated every 6 hours, between August 2019 and November 2022 (</w:t>
      </w:r>
      <w:proofErr w:type="spellStart"/>
      <w:r w:rsidRPr="008B19B9">
        <w:t>Duyck</w:t>
      </w:r>
      <w:proofErr w:type="spellEnd"/>
      <w:r w:rsidRPr="008B19B9">
        <w:t xml:space="preserve"> and De Jong 2023). The Surface Velocity Program drifters from both datasets are fitted with a holey sock drogue, centred at 15 m depth, which ensures limited wind drift, and allows them to follow the circulation at that depth. We filter the drifter trajectories with a 25 h Butterworth filter to remove high frequency signal due to tides and inertial oscillations and recompute drifter velocities from the filtered trajectories. To ensure the quality of the dataset, we exclude drifters that have lost their drogues, and cut the trajectories of drifters that grounded ashore or did not transmit for more than 30 days in a row. This is notably the case for one </w:t>
      </w:r>
      <w:r w:rsidRPr="008B19B9">
        <w:lastRenderedPageBreak/>
        <w:t xml:space="preserve">of the drifters shown in Clément et al. (2023), that appears to have been trapped under sea ice and was exported away from the shelf shortly after resurfacing. The result of this filtering is shown </w:t>
      </w:r>
      <w:r w:rsidR="002F459F">
        <w:t>Fig.</w:t>
      </w:r>
      <w:r w:rsidRPr="008B19B9">
        <w:t xml:space="preserve"> S1. </w:t>
      </w:r>
    </w:p>
    <w:p w14:paraId="57E3CADE" w14:textId="77777777" w:rsidR="00DE087A" w:rsidRPr="008B19B9" w:rsidRDefault="00DE087A" w:rsidP="00961A3B">
      <w:pPr>
        <w:spacing w:after="240"/>
      </w:pPr>
      <w:r w:rsidRPr="008B19B9">
        <w:t>Since 2019, several drifter deployments took place over the Greenland shelves, motivated by the growing interest in the interactions between fresh continental shelves and the deep convection regions. While a few studies already investigated surface circulation at the Labrador shelf using drifters (</w:t>
      </w:r>
      <w:bookmarkStart w:id="16" w:name="_Hlk165237549"/>
      <w:proofErr w:type="spellStart"/>
      <w:r w:rsidRPr="008B19B9">
        <w:t>Reverdin</w:t>
      </w:r>
      <w:proofErr w:type="spellEnd"/>
      <w:r w:rsidRPr="008B19B9">
        <w:t xml:space="preserve"> et al. 2003</w:t>
      </w:r>
      <w:bookmarkEnd w:id="16"/>
      <w:r w:rsidRPr="008B19B9">
        <w:t xml:space="preserve">, </w:t>
      </w:r>
      <w:bookmarkStart w:id="17" w:name="_Hlk165237562"/>
      <w:proofErr w:type="spellStart"/>
      <w:r w:rsidRPr="008B19B9">
        <w:t>Cuny</w:t>
      </w:r>
      <w:proofErr w:type="spellEnd"/>
      <w:r w:rsidRPr="008B19B9">
        <w:t xml:space="preserve"> et al. 2002</w:t>
      </w:r>
      <w:bookmarkEnd w:id="17"/>
      <w:r w:rsidRPr="008B19B9">
        <w:t xml:space="preserve">, </w:t>
      </w:r>
      <w:bookmarkStart w:id="18" w:name="_Hlk165237569"/>
      <w:proofErr w:type="spellStart"/>
      <w:r w:rsidRPr="008B19B9">
        <w:t>Fratantoni</w:t>
      </w:r>
      <w:proofErr w:type="spellEnd"/>
      <w:r w:rsidRPr="008B19B9">
        <w:t xml:space="preserve"> et al. 2001</w:t>
      </w:r>
      <w:bookmarkEnd w:id="18"/>
      <w:r w:rsidRPr="008B19B9">
        <w:t>), they were limited regionally due to the paucity of drifter trajectories over the whole shelf. Even with the new data collected since 2019, the drifter coverage of the region is still heterogeneous, with an order of magnitude more drifter data available over the central Labrador Sea compared to the Labrador shelf (Figure 2A). However, the large increase in available data over the whole region also included the northern Labrador Shelf, where little to no drifter data were previously available (Figure 2B).</w:t>
      </w:r>
    </w:p>
    <w:p w14:paraId="58EA916C" w14:textId="54E940FE" w:rsidR="00DE087A" w:rsidRPr="008B19B9" w:rsidRDefault="00DE087A" w:rsidP="00961A3B">
      <w:pPr>
        <w:spacing w:after="240"/>
      </w:pPr>
      <w:r w:rsidRPr="008B19B9">
        <w:t xml:space="preserve">While these new data allow for new analysis of the circulation over the Labrador shelf, the resulting time concentration of the dataset can lead to bias: Out of 35 drifters that passed through Davis Strait, 25 were deployed at the same time, in September 2021, as part of the TERIFIC (Targeted Experiment to Reconcile Increased Freshwater with Increased Convection) experiment. Moreover, sea ice cover prevents drifters from flowing over most of the Labrador Shelf in winter and spring, and may also affect their behaviour in the late autumn: Part of the TERIFIC drifters mentioned above were caught in sea ice as they flowed over the Labrador </w:t>
      </w:r>
      <w:commentRangeStart w:id="19"/>
      <w:commentRangeStart w:id="20"/>
      <w:commentRangeStart w:id="21"/>
      <w:r w:rsidRPr="008B19B9">
        <w:t>Shelf, resulting</w:t>
      </w:r>
      <w:commentRangeEnd w:id="19"/>
      <w:r w:rsidRPr="008B19B9">
        <w:rPr>
          <w:rStyle w:val="CommentReference"/>
        </w:rPr>
        <w:commentReference w:id="19"/>
      </w:r>
      <w:commentRangeEnd w:id="20"/>
      <w:commentRangeEnd w:id="21"/>
      <w:r w:rsidRPr="008B19B9">
        <w:t xml:space="preserve"> in a lower amount of available data in late winter and early spring over the Labrador shelf (Fi</w:t>
      </w:r>
      <w:r w:rsidR="002F459F">
        <w:t>g</w:t>
      </w:r>
      <w:r w:rsidRPr="008B19B9">
        <w:t xml:space="preserve"> 2C)</w:t>
      </w:r>
      <w:r w:rsidRPr="008B19B9">
        <w:rPr>
          <w:rStyle w:val="CommentReference"/>
        </w:rPr>
        <w:commentReference w:id="20"/>
      </w:r>
      <w:r w:rsidRPr="008B19B9">
        <w:rPr>
          <w:rStyle w:val="CommentReference"/>
        </w:rPr>
        <w:commentReference w:id="21"/>
      </w:r>
      <w:r w:rsidRPr="008B19B9">
        <w:t>.</w:t>
      </w:r>
    </w:p>
    <w:p w14:paraId="0FDDFB1E" w14:textId="790FAB21" w:rsidR="00DE087A" w:rsidRDefault="00DE087A" w:rsidP="00200B97">
      <w:r w:rsidRPr="008B19B9">
        <w:rPr>
          <w:noProof/>
        </w:rPr>
        <w:lastRenderedPageBreak/>
        <w:drawing>
          <wp:inline distT="0" distB="0" distL="0" distR="0" wp14:anchorId="692507F9" wp14:editId="4CAFC661">
            <wp:extent cx="5832390" cy="353441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l="2932" t="3779" r="9335" b="3542"/>
                    <a:stretch/>
                  </pic:blipFill>
                  <pic:spPr bwMode="auto">
                    <a:xfrm>
                      <a:off x="0" y="0"/>
                      <a:ext cx="5855336" cy="3548323"/>
                    </a:xfrm>
                    <a:prstGeom prst="rect">
                      <a:avLst/>
                    </a:prstGeom>
                    <a:noFill/>
                    <a:ln>
                      <a:noFill/>
                    </a:ln>
                    <a:extLst>
                      <a:ext uri="{53640926-AAD7-44D8-BBD7-CCE9431645EC}">
                        <a14:shadowObscured xmlns:a14="http://schemas.microsoft.com/office/drawing/2010/main"/>
                      </a:ext>
                    </a:extLst>
                  </pic:spPr>
                </pic:pic>
              </a:graphicData>
            </a:graphic>
          </wp:inline>
        </w:drawing>
      </w:r>
    </w:p>
    <w:p w14:paraId="56893EEB" w14:textId="77777777" w:rsidR="00DE087A" w:rsidRPr="00DE087A" w:rsidRDefault="00DE087A" w:rsidP="00DE087A">
      <w:pPr>
        <w:rPr>
          <w:b/>
          <w:bCs/>
          <w:sz w:val="18"/>
          <w:szCs w:val="18"/>
        </w:rPr>
      </w:pPr>
      <w:commentRangeStart w:id="22"/>
      <w:commentRangeStart w:id="23"/>
      <w:r w:rsidRPr="00DE087A">
        <w:rPr>
          <w:b/>
          <w:bCs/>
          <w:sz w:val="18"/>
          <w:szCs w:val="18"/>
        </w:rPr>
        <w:t xml:space="preserve">Figure </w:t>
      </w:r>
      <w:commentRangeEnd w:id="22"/>
      <w:r w:rsidRPr="00DE087A">
        <w:rPr>
          <w:b/>
          <w:bCs/>
          <w:sz w:val="18"/>
          <w:szCs w:val="18"/>
        </w:rPr>
        <w:commentReference w:id="22"/>
      </w:r>
      <w:commentRangeEnd w:id="23"/>
      <w:r w:rsidRPr="00DE087A">
        <w:rPr>
          <w:b/>
          <w:bCs/>
          <w:sz w:val="18"/>
          <w:szCs w:val="18"/>
        </w:rPr>
        <w:commentReference w:id="23"/>
      </w:r>
      <w:r w:rsidRPr="00DE087A">
        <w:rPr>
          <w:b/>
          <w:bCs/>
          <w:sz w:val="18"/>
          <w:szCs w:val="18"/>
        </w:rPr>
        <w:t>2: a. Number of drifter data points per bin. Bins are 1/3° latitude per 1/6° degree longitude. Bathymetry in grey: 2000, 1000, 250m isobaths. b. Total amount (bar plot) and fraction (line plot) of drifter data points per year in the Labrador Sea area (blue) and Labrador shelf area (Red) as defined in a. c. Same for each month.</w:t>
      </w:r>
    </w:p>
    <w:p w14:paraId="17A23B77" w14:textId="77777777" w:rsidR="00DE087A" w:rsidRDefault="00DE087A" w:rsidP="00DE087A">
      <w:pPr>
        <w:rPr>
          <w:b/>
        </w:rPr>
      </w:pPr>
    </w:p>
    <w:p w14:paraId="6498C470" w14:textId="51F4A703" w:rsidR="00DE087A" w:rsidRPr="008B19B9" w:rsidRDefault="00DE087A" w:rsidP="00DE087A">
      <w:pPr>
        <w:pStyle w:val="Heading2"/>
      </w:pPr>
      <w:r w:rsidRPr="008B19B9">
        <w:t>2.</w:t>
      </w:r>
      <w:r w:rsidR="00961A3B">
        <w:t>2</w:t>
      </w:r>
      <w:r w:rsidRPr="008B19B9">
        <w:t xml:space="preserve"> Definition of the shelf boundary and drifter crossing computation</w:t>
      </w:r>
    </w:p>
    <w:p w14:paraId="61A7438C" w14:textId="77777777" w:rsidR="00961A3B" w:rsidRDefault="00DE087A" w:rsidP="00961A3B">
      <w:pPr>
        <w:spacing w:after="240"/>
      </w:pPr>
      <w:r w:rsidRPr="008B19B9">
        <w:t>To identify cross shelf exchanges in the Labrador Sea, we define a shelf boundary using the 1000 m isobath. The choice of this isobath is motivated by the need for a boundary that works well for both the West Greenland and Labrador Shelf, the former having a steeper slope than the latter. We smooth the shelf boundary with a 150 km window and interpolate it to a resolution of 5 km. The resulting shelf boundary is shown Figure 3A, together with the along shelf distance from Cape Farewell. To detect where and when drifters cross into or out of the shelf region, we divide the shelf boundary in 200 km segments and compute the number of crossings across each segment. Some drifters cross the shelf boundary multiple times. To identify locations of net offshore crossings we use the following criteria: if the drifters were on the shelf prior to crossing the segment of the shelf boundary, crossed it in the offshore direction more often than in the inshore direction, and did not cross back inshore at the five following segments (which corresponds to 750km), they are considered as exported at that segment. These criteria also allow to avoid the complex shape of the shelf boundary from affecting the results.</w:t>
      </w:r>
    </w:p>
    <w:p w14:paraId="5241E57D" w14:textId="3AA1863A" w:rsidR="00DE087A" w:rsidRPr="00961A3B" w:rsidRDefault="00DE087A" w:rsidP="00961A3B">
      <w:pPr>
        <w:pStyle w:val="Heading2"/>
      </w:pPr>
      <w:r w:rsidRPr="008B19B9">
        <w:lastRenderedPageBreak/>
        <w:t>2.</w:t>
      </w:r>
      <w:r w:rsidR="00961A3B">
        <w:t>3</w:t>
      </w:r>
      <w:r w:rsidRPr="008B19B9">
        <w:t xml:space="preserve"> Drifter pathways over the Labrador shelf</w:t>
      </w:r>
    </w:p>
    <w:p w14:paraId="450DC174" w14:textId="77777777" w:rsidR="00DE087A" w:rsidRPr="008B19B9" w:rsidRDefault="00DE087A" w:rsidP="00961A3B">
      <w:pPr>
        <w:spacing w:after="240"/>
      </w:pPr>
      <w:r w:rsidRPr="008B19B9">
        <w:t xml:space="preserve">Of the 35 drifters that entered the Baffin Island shelf via Davis Strait, only five reached the Newfoundland region south of the Labrador shelf while their drogues were still attached. The rest lost their drogues as they flowed over the Labrador Shelf, were stranded at the coast, or were caught into sea ice. Instead of only considering drifters that flowed all the way from Baffin / Hudson Bay to the Newfoundland region, we divide the region into five section, and investigate the behaviour of drifters between each of these sections. This section-to-section analysis increases the number of drifters we can include in our study, which limits time bias and enables the drawing of more robust conclusions. We define five sections, that are oriented in the onshore-offshore direction (e.g., from the Labrador coast towards the interior Labrador Sea) or as gateways across topographic constrictions (e.g., Davis Strait). </w:t>
      </w:r>
    </w:p>
    <w:p w14:paraId="3BC35F33" w14:textId="77777777" w:rsidR="00DE087A" w:rsidRPr="008B19B9" w:rsidRDefault="00DE087A" w:rsidP="00961A3B">
      <w:pPr>
        <w:spacing w:after="240"/>
      </w:pPr>
      <w:r w:rsidRPr="008B19B9">
        <w:t xml:space="preserve">The five sections are further divided into a total of 10 boxes, defined manually to differentiate between drifters flowing in the coastal and </w:t>
      </w:r>
      <w:proofErr w:type="spellStart"/>
      <w:r w:rsidRPr="008B19B9">
        <w:t>shelfbreak</w:t>
      </w:r>
      <w:proofErr w:type="spellEnd"/>
      <w:r w:rsidRPr="008B19B9">
        <w:t xml:space="preserve"> branches of the Labrador Current (Figure 3B). The sections and boxes are referred to as: (1) The Davis Strait section, (2) the northern Labrador shelf section, at the mouth of Hudson Strait, with an inner and outer box to separate the Baffin Island Current and the remnant of the West Greenland Current, (3) the mid- Labrador shelf section at 56°N, with an inner and outer box to detect drifters steered towards the coast along the canyons that cut across the Labrador Shelf, (4) The southern Labrador Shelf section, just south of Hamilton bank, with an inner and outer box to differentiate the </w:t>
      </w:r>
      <w:proofErr w:type="spellStart"/>
      <w:r w:rsidRPr="008B19B9">
        <w:t>shelfbreak</w:t>
      </w:r>
      <w:proofErr w:type="spellEnd"/>
      <w:r w:rsidRPr="008B19B9">
        <w:t xml:space="preserve"> and coastal current, (5) the Newfoundland shelf section, with three boxes to identify drifters rounding Flemish Cap, channelled through Flemish pass, or flowing over the shallow Newfoundland Shelf and the strait of Belle Isle.</w:t>
      </w:r>
    </w:p>
    <w:p w14:paraId="5127FC1F" w14:textId="77777777" w:rsidR="00DE087A" w:rsidRPr="008B19B9" w:rsidRDefault="00DE087A" w:rsidP="00961A3B">
      <w:pPr>
        <w:spacing w:after="240"/>
      </w:pPr>
      <w:r w:rsidRPr="008B19B9">
        <w:t xml:space="preserve">To resolve the pathways of drifters flowing over the Labrador Shelf, we identify drifters that flow from one section to the next and separate them depending on the box they originated from and arrived to at each section. If the drifters passed through several of the boxes of the same section, we consider the last box it passed through before proceeding to the next section, and the first box it passed through after arriving to the section. From this, we can build an overview of the number of drifters flowing from one box to the next and preferred pathways, as well as the median travel time. </w:t>
      </w:r>
    </w:p>
    <w:p w14:paraId="06000DE0" w14:textId="6FB2E6BD" w:rsidR="00DE087A" w:rsidRDefault="00DE087A" w:rsidP="00961A3B">
      <w:pPr>
        <w:spacing w:after="240"/>
      </w:pPr>
      <w:r w:rsidRPr="008B19B9">
        <w:t xml:space="preserve">This method allows us to define typical pathways with a much larger drifter dataset than if only considering those that flowed all the way from Davis Strait to the Newfoundland shelf. Instead of only these five drifters, we use data from 171 different drifters, that flowed across two or more of the defined sections. The additional drifters were either deployed downstream of Davis Strait, recirculated onto the Baffin Island or Labrador Shelf after flowing with the West Greenland Current, and / or stopped working before they reached Newfoundland. </w:t>
      </w:r>
    </w:p>
    <w:p w14:paraId="76C29FDE" w14:textId="77777777" w:rsidR="00961A3B" w:rsidRPr="008B19B9" w:rsidRDefault="00961A3B" w:rsidP="00961A3B">
      <w:pPr>
        <w:pStyle w:val="Heading1"/>
      </w:pPr>
      <w:r w:rsidRPr="008B19B9">
        <w:lastRenderedPageBreak/>
        <w:t>3. Results</w:t>
      </w:r>
    </w:p>
    <w:p w14:paraId="237C048E" w14:textId="77777777" w:rsidR="00961A3B" w:rsidRPr="008B19B9" w:rsidRDefault="00961A3B" w:rsidP="00961A3B">
      <w:pPr>
        <w:pStyle w:val="Heading2"/>
      </w:pPr>
      <w:r w:rsidRPr="008B19B9">
        <w:t xml:space="preserve">3.1 Surface circulation over the Labrador and Newfoundland shelves </w:t>
      </w:r>
    </w:p>
    <w:p w14:paraId="67C78DA1" w14:textId="77777777" w:rsidR="00961A3B" w:rsidRPr="008B19B9" w:rsidRDefault="00961A3B" w:rsidP="00961A3B">
      <w:pPr>
        <w:spacing w:after="240"/>
      </w:pPr>
      <w:r w:rsidRPr="008B19B9">
        <w:t xml:space="preserve">In this section we build a map of the surface circulation from the drifter datasets to identify the main characteristics of surface currents in the Labrador Sea, and compare the drifter-inferred circulation with existing knowledge, which was developed mostly from synoptic sections, moorings, and models. Using the full drifter dataset, from 1993 to 2023, we construct a pseudo-Eulerian map of the surface circulation in the Western subpolar North Atlantic </w:t>
      </w:r>
      <w:commentRangeStart w:id="24"/>
      <w:commentRangeStart w:id="25"/>
      <w:r w:rsidRPr="008B19B9">
        <w:t xml:space="preserve">(Figure 4). </w:t>
      </w:r>
      <w:commentRangeEnd w:id="24"/>
      <w:r w:rsidRPr="008B19B9">
        <w:rPr>
          <w:rStyle w:val="CommentReference"/>
        </w:rPr>
        <w:commentReference w:id="24"/>
      </w:r>
      <w:commentRangeEnd w:id="25"/>
      <w:r w:rsidRPr="008B19B9">
        <w:rPr>
          <w:rStyle w:val="CommentReference"/>
        </w:rPr>
        <w:commentReference w:id="25"/>
      </w:r>
      <w:r w:rsidRPr="008B19B9">
        <w:t>The map is built as a 1/3° latitude per 1/6° degree longitude bins, with the velocity at each bin computed as the average velocity of all drifter data available in the region corresponding to that bin</w:t>
      </w:r>
      <w:ins w:id="26" w:author="Nicholas Foukal" w:date="2024-06-06T14:55:00Z">
        <w:r w:rsidRPr="008B19B9">
          <w:t>.</w:t>
        </w:r>
      </w:ins>
      <w:r w:rsidRPr="008B19B9">
        <w:t xml:space="preserve"> </w:t>
      </w:r>
      <w:commentRangeStart w:id="27"/>
      <w:commentRangeStart w:id="28"/>
      <w:r w:rsidRPr="008B19B9">
        <w:t xml:space="preserve">Bins are only shown if they represent more than five data points, from at least two separate drifters.  </w:t>
      </w:r>
      <w:commentRangeEnd w:id="27"/>
      <w:r w:rsidRPr="008B19B9">
        <w:rPr>
          <w:rStyle w:val="CommentReference"/>
        </w:rPr>
        <w:commentReference w:id="27"/>
      </w:r>
      <w:commentRangeEnd w:id="28"/>
      <w:r w:rsidRPr="008B19B9">
        <w:rPr>
          <w:rStyle w:val="CommentReference"/>
        </w:rPr>
        <w:commentReference w:id="28"/>
      </w:r>
    </w:p>
    <w:p w14:paraId="6D9155B8" w14:textId="77777777" w:rsidR="00961A3B" w:rsidRPr="008B19B9" w:rsidRDefault="00961A3B" w:rsidP="00961A3B">
      <w:pPr>
        <w:spacing w:after="240"/>
      </w:pPr>
      <w:r w:rsidRPr="008B19B9">
        <w:t xml:space="preserve">The main export of shelf waters into the Labrador Sea takes place at the West Greenland shelf, between Cape Desolation (60°N) and </w:t>
      </w:r>
      <w:proofErr w:type="spellStart"/>
      <w:r w:rsidRPr="008B19B9">
        <w:t>Fylla</w:t>
      </w:r>
      <w:proofErr w:type="spellEnd"/>
      <w:r w:rsidRPr="008B19B9">
        <w:t xml:space="preserve"> Bank (63°N). This is visible in Figure 4 as a broadening and dissipating of part of the West Greenland Current into the Labrador Sea. Past </w:t>
      </w:r>
      <w:proofErr w:type="spellStart"/>
      <w:r w:rsidRPr="008B19B9">
        <w:t>Fylla</w:t>
      </w:r>
      <w:proofErr w:type="spellEnd"/>
      <w:r w:rsidRPr="008B19B9">
        <w:t xml:space="preserve"> Bank, three distinct branches of the West Greenland Current are distinguishable: </w:t>
      </w:r>
      <w:commentRangeStart w:id="29"/>
      <w:commentRangeStart w:id="30"/>
      <w:r w:rsidRPr="008B19B9">
        <w:t xml:space="preserve">(1) part of the West Greenland Current is steered westwards, along the 1500 m to 2500 m isobaths. </w:t>
      </w:r>
      <w:commentRangeEnd w:id="29"/>
      <w:r w:rsidRPr="008B19B9">
        <w:rPr>
          <w:rStyle w:val="CommentReference"/>
        </w:rPr>
        <w:commentReference w:id="29"/>
      </w:r>
      <w:commentRangeEnd w:id="30"/>
      <w:r w:rsidRPr="008B19B9">
        <w:rPr>
          <w:rStyle w:val="CommentReference"/>
        </w:rPr>
        <w:commentReference w:id="30"/>
      </w:r>
      <w:r w:rsidRPr="008B19B9">
        <w:t xml:space="preserve">(2) Another part continues northwards along the 500 m isobath and recirculates into the Baffin Island Current as it reaches Davis Strait, (3) A small portion of the flow continues northwards along the West Greenland shelf, into Baffin Bay.  </w:t>
      </w:r>
    </w:p>
    <w:p w14:paraId="7B9253D3" w14:textId="77777777" w:rsidR="00961A3B" w:rsidRPr="008B19B9" w:rsidRDefault="00961A3B" w:rsidP="00961A3B">
      <w:pPr>
        <w:spacing w:after="240"/>
      </w:pPr>
      <w:r w:rsidRPr="008B19B9">
        <w:t xml:space="preserve">The Baffin Island Current is composed both of waters originating from Baffin Bay, and waters recirculating from the West Greenland Current. In addition to the main branch of the Baffin Island Current, situated at the 500m isobath, the drifter dataset shows a secondary flow close to the Baffin Island coast, which could be a coastal branch of the Baffin Island Current. However, the drifters which contributed to the pseudo-Eulerian map in this coastal flow were all deployed in September 2021 so from these data we cannot conclude whether it is a permanent feature (Figure S2A shows more clearly the drifters that circulate in the main branch of the Baffin Island Current, and closer to the coast). </w:t>
      </w:r>
    </w:p>
    <w:p w14:paraId="37A6B9B8" w14:textId="77777777" w:rsidR="00961A3B" w:rsidRPr="008B19B9" w:rsidRDefault="00961A3B" w:rsidP="00961A3B">
      <w:pPr>
        <w:spacing w:after="240"/>
      </w:pPr>
      <w:r w:rsidRPr="008B19B9">
        <w:t xml:space="preserve">As it approaches Hudson Strait, the Baffin Island Current is steered towards its entrance. Part of the drifters found in the Baffin Island Current entered the Hudson Strait for a short time, before recirculating back onto the shelf. Others, that flowed inshore of the main branch of the Baffin Island Current, entered Hudson Strait by its northernmost end and continued upstream into the strait. This is consistent with Ridenour et al (2021) and with the drifters analysed in </w:t>
      </w:r>
      <w:bookmarkStart w:id="31" w:name="_Hlk165237639"/>
      <w:r w:rsidRPr="008B19B9">
        <w:t>Le Blond et al (1981</w:t>
      </w:r>
      <w:bookmarkEnd w:id="31"/>
      <w:r w:rsidRPr="008B19B9">
        <w:t>, not included in this dataset), that both show that the Hudson Strait inflow is of Baffin Bay origin and occurs north and south of Resolution island.</w:t>
      </w:r>
    </w:p>
    <w:p w14:paraId="122F8942" w14:textId="77777777" w:rsidR="00961A3B" w:rsidRPr="008B19B9" w:rsidRDefault="00961A3B" w:rsidP="00961A3B">
      <w:pPr>
        <w:spacing w:after="240"/>
      </w:pPr>
      <w:r w:rsidRPr="008B19B9">
        <w:t xml:space="preserve">Past Hudson Strait, the Hudson Strait outflow, the Baffin Island Current and the remainder from the </w:t>
      </w:r>
      <w:commentRangeStart w:id="32"/>
      <w:commentRangeStart w:id="33"/>
      <w:commentRangeStart w:id="34"/>
      <w:r w:rsidRPr="008B19B9">
        <w:t xml:space="preserve">West Greenland Current </w:t>
      </w:r>
      <w:commentRangeEnd w:id="32"/>
      <w:r w:rsidRPr="008B19B9">
        <w:rPr>
          <w:rStyle w:val="CommentReference"/>
        </w:rPr>
        <w:commentReference w:id="32"/>
      </w:r>
      <w:commentRangeEnd w:id="33"/>
      <w:r w:rsidRPr="008B19B9">
        <w:rPr>
          <w:rStyle w:val="CommentReference"/>
        </w:rPr>
        <w:commentReference w:id="33"/>
      </w:r>
      <w:commentRangeEnd w:id="34"/>
      <w:r w:rsidRPr="008B19B9">
        <w:rPr>
          <w:rStyle w:val="CommentReference"/>
        </w:rPr>
        <w:commentReference w:id="34"/>
      </w:r>
      <w:r w:rsidRPr="008B19B9">
        <w:t xml:space="preserve">combine at the Labrador </w:t>
      </w:r>
      <w:proofErr w:type="spellStart"/>
      <w:r w:rsidRPr="008B19B9">
        <w:t>shelfbreak</w:t>
      </w:r>
      <w:proofErr w:type="spellEnd"/>
      <w:r w:rsidRPr="008B19B9">
        <w:t xml:space="preserve"> to form the Labrador Current. Only one core is visible at the </w:t>
      </w:r>
      <w:proofErr w:type="spellStart"/>
      <w:r w:rsidRPr="008B19B9">
        <w:t>shelfbreak</w:t>
      </w:r>
      <w:proofErr w:type="spellEnd"/>
      <w:r w:rsidRPr="008B19B9">
        <w:t xml:space="preserve">, in agreement with the description of the Labrador Current from Lazier and Wright (1993). The available drifter data does not allow detection of </w:t>
      </w:r>
      <w:r w:rsidRPr="008B19B9">
        <w:lastRenderedPageBreak/>
        <w:t>a coastal branch of the Labrador Current north of 58°N. There is no clear connection between the Hudson Strait outflow and the Labrador Coastal Current directly past Hudson Strait: Of the 11 drifters that passed through Hudson Strait, only two drifters remained close to the coast as they entered the Labrador Shelf. One of them beached shortly afterwards, while the other lost its drogue after bein</w:t>
      </w:r>
      <w:commentRangeStart w:id="35"/>
      <w:r w:rsidRPr="008B19B9">
        <w:t>g trapped in sea ice</w:t>
      </w:r>
      <w:commentRangeEnd w:id="35"/>
      <w:r w:rsidRPr="008B19B9">
        <w:rPr>
          <w:rStyle w:val="CommentReference"/>
        </w:rPr>
        <w:commentReference w:id="35"/>
      </w:r>
      <w:r w:rsidRPr="008B19B9">
        <w:t xml:space="preserve">.  The other nine drifters all joined the main branch of the Labrador current at the </w:t>
      </w:r>
      <w:proofErr w:type="spellStart"/>
      <w:r w:rsidRPr="008B19B9">
        <w:t>shelfbreak</w:t>
      </w:r>
      <w:proofErr w:type="spellEnd"/>
      <w:r w:rsidRPr="008B19B9">
        <w:t xml:space="preserve"> (Figure S2B). </w:t>
      </w:r>
    </w:p>
    <w:p w14:paraId="44B17268" w14:textId="77777777" w:rsidR="00961A3B" w:rsidRPr="008B19B9" w:rsidRDefault="00961A3B" w:rsidP="00961A3B">
      <w:pPr>
        <w:spacing w:after="240"/>
      </w:pPr>
      <w:r w:rsidRPr="008B19B9">
        <w:t xml:space="preserve">Over the Labrador shelf, deep canyons drive exchanges between the shelf edge and the inner shelf. The Labrador shelf circulation map (Figure 4B) shows three such features, at 58, 56 and 55°N, between </w:t>
      </w:r>
      <w:proofErr w:type="spellStart"/>
      <w:r w:rsidRPr="008B19B9">
        <w:t>Salgek</w:t>
      </w:r>
      <w:proofErr w:type="spellEnd"/>
      <w:r w:rsidRPr="008B19B9">
        <w:t xml:space="preserve"> and Nain Banks, at the Hopedale Saddle, and at the Cartwright Saddle (See Figure 1B for names of topographic features). In all cases, some of the drifters steered towards the coast were entrained in the coastal branch of the Labrador Current, while the remainder was steered back towards the </w:t>
      </w:r>
      <w:proofErr w:type="spellStart"/>
      <w:r w:rsidRPr="008B19B9">
        <w:t>shelfbreak</w:t>
      </w:r>
      <w:proofErr w:type="spellEnd"/>
      <w:r w:rsidRPr="008B19B9">
        <w:t xml:space="preserve"> branch. This is very similar to the circulation that Peterson et al (1987) inferred from using ice floes. The coastal branch of the Labrador Current is not visible along the whole Labrador Shelf in the pseudo-Eulerian map, which is likely a consequence of the sparse drifter coverage over the inner shelf.</w:t>
      </w:r>
    </w:p>
    <w:p w14:paraId="667ED9EB" w14:textId="76A96AF6" w:rsidR="00961A3B" w:rsidRPr="008B19B9" w:rsidRDefault="00961A3B" w:rsidP="00961A3B">
      <w:pPr>
        <w:rPr>
          <w:noProof/>
        </w:rPr>
      </w:pPr>
      <w:r>
        <w:rPr>
          <w:noProof/>
        </w:rPr>
        <w:lastRenderedPageBreak/>
        <w:drawing>
          <wp:anchor distT="0" distB="0" distL="114300" distR="114300" simplePos="0" relativeHeight="251661824" behindDoc="1" locked="0" layoutInCell="1" allowOverlap="1" wp14:anchorId="51F754EA" wp14:editId="0BC22613">
            <wp:simplePos x="0" y="0"/>
            <wp:positionH relativeFrom="column">
              <wp:posOffset>624840</wp:posOffset>
            </wp:positionH>
            <wp:positionV relativeFrom="paragraph">
              <wp:posOffset>-7620</wp:posOffset>
            </wp:positionV>
            <wp:extent cx="5269230" cy="6677025"/>
            <wp:effectExtent l="0" t="0" r="762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768"/>
                    <a:stretch/>
                  </pic:blipFill>
                  <pic:spPr bwMode="auto">
                    <a:xfrm>
                      <a:off x="0" y="0"/>
                      <a:ext cx="5269230" cy="6677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19B9">
        <w:t xml:space="preserve"> </w:t>
      </w:r>
    </w:p>
    <w:p w14:paraId="2B7AF9EB" w14:textId="77777777" w:rsidR="00961A3B" w:rsidRPr="008B19B9" w:rsidRDefault="00961A3B" w:rsidP="00961A3B">
      <w:pPr>
        <w:pStyle w:val="Caption"/>
      </w:pPr>
      <w:r w:rsidRPr="008B19B9">
        <w:rPr>
          <w:noProof/>
        </w:rPr>
        <w:t xml:space="preserve"> </w:t>
      </w:r>
      <w:r w:rsidRPr="008B19B9">
        <w:t>Figure 4: a. Pseudo-Eulerian map of the surface circulation in the western subpolar North Atlantic. Each bin shows the average drifter speed in a 1/3° latitude per 1/6° degree longitude region. Bins are shown only if they represent more than 5 data points, and if these data point are from at least two different drifters. The bathymetry in white shows the 2500, 1000 and 500 m isobaths. b. Same as a., for the Northern Labrador Shelf. c. Same as a., for the Newfoundland shelf.</w:t>
      </w:r>
    </w:p>
    <w:p w14:paraId="27D27547" w14:textId="77777777" w:rsidR="00961A3B" w:rsidRPr="008B19B9" w:rsidRDefault="00961A3B" w:rsidP="00961A3B">
      <w:pPr>
        <w:spacing w:after="240"/>
      </w:pPr>
      <w:r w:rsidRPr="008B19B9">
        <w:lastRenderedPageBreak/>
        <w:t xml:space="preserve">Past Hamilton Bank, from 53°N, several pathways are visible from the </w:t>
      </w:r>
      <w:proofErr w:type="spellStart"/>
      <w:r w:rsidRPr="008B19B9">
        <w:t>shelfbreak</w:t>
      </w:r>
      <w:proofErr w:type="spellEnd"/>
      <w:r w:rsidRPr="008B19B9">
        <w:t xml:space="preserve"> over the shelf and into the coastal current, through the Hawke Saddle and Funk Island deep. This enhanced exchange is consistent with previous work that showed drifters steered towards the coast in that region (</w:t>
      </w:r>
      <w:proofErr w:type="spellStart"/>
      <w:r w:rsidRPr="008B19B9">
        <w:t>Colbourne</w:t>
      </w:r>
      <w:proofErr w:type="spellEnd"/>
      <w:r w:rsidRPr="008B19B9">
        <w:t xml:space="preserve"> et al. 1997, not included in this dataset) and identified an increase in West Greenland Current origin waters over the shelf past Hamilton Bank (</w:t>
      </w:r>
      <w:bookmarkStart w:id="36" w:name="_Hlk165237706"/>
      <w:r w:rsidRPr="008B19B9">
        <w:t>Benetti et al. 2017</w:t>
      </w:r>
      <w:bookmarkEnd w:id="36"/>
      <w:r w:rsidRPr="008B19B9">
        <w:t>).</w:t>
      </w:r>
    </w:p>
    <w:p w14:paraId="4FE9F484" w14:textId="77777777" w:rsidR="00961A3B" w:rsidRPr="008B19B9" w:rsidRDefault="00961A3B" w:rsidP="00961A3B">
      <w:pPr>
        <w:spacing w:after="240"/>
      </w:pPr>
      <w:r w:rsidRPr="008B19B9">
        <w:t xml:space="preserve">The circulation map shows three possible pathways for waters found in the coastal current as it reaches the Newfoundland shelf, though only the main one is clearly visible: (1) A few of the drifters are steered into the Strait of Belle Isle or (2) continue along the Newfoundland coast into the Avalon Channel (Petrie and Anderson 1983), while (3) the majority of the drifters are channelled through the </w:t>
      </w:r>
      <w:proofErr w:type="spellStart"/>
      <w:r w:rsidRPr="008B19B9">
        <w:t>Bonavista</w:t>
      </w:r>
      <w:proofErr w:type="spellEnd"/>
      <w:r w:rsidRPr="008B19B9">
        <w:t xml:space="preserve"> Corridor towards the </w:t>
      </w:r>
      <w:proofErr w:type="spellStart"/>
      <w:r w:rsidRPr="008B19B9">
        <w:t>shelfbreak</w:t>
      </w:r>
      <w:proofErr w:type="spellEnd"/>
      <w:r w:rsidRPr="008B19B9">
        <w:t xml:space="preserve"> Labrador Current. </w:t>
      </w:r>
    </w:p>
    <w:p w14:paraId="53473CD4" w14:textId="0AC968B2" w:rsidR="00961A3B" w:rsidRPr="008B19B9" w:rsidRDefault="00961A3B" w:rsidP="00961A3B">
      <w:pPr>
        <w:spacing w:after="240"/>
      </w:pPr>
      <w:r w:rsidRPr="008B19B9">
        <w:t xml:space="preserve">As it reaches Flemish Cap the Labrador Current splits. Part of the current is driven away from the </w:t>
      </w:r>
      <w:proofErr w:type="spellStart"/>
      <w:r w:rsidRPr="008B19B9">
        <w:t>shelfbreak</w:t>
      </w:r>
      <w:proofErr w:type="spellEnd"/>
      <w:r w:rsidRPr="008B19B9">
        <w:t xml:space="preserve"> and flows around Flemish Cap. The rest remains at the </w:t>
      </w:r>
      <w:proofErr w:type="spellStart"/>
      <w:r w:rsidRPr="008B19B9">
        <w:t>shelfbreak</w:t>
      </w:r>
      <w:proofErr w:type="spellEnd"/>
      <w:r w:rsidRPr="008B19B9">
        <w:t xml:space="preserve"> and flows through Flemish Pass. Between Flemish Pass and the Grand Banks, drifters are diverted away from the </w:t>
      </w:r>
      <w:proofErr w:type="spellStart"/>
      <w:r w:rsidRPr="008B19B9">
        <w:t>shelfbreak</w:t>
      </w:r>
      <w:proofErr w:type="spellEnd"/>
      <w:r w:rsidRPr="008B19B9">
        <w:t xml:space="preserve"> and entrained into the North Atlantic Current (Figure 4C). This is clearest at the tail of the Grand Banks. Past the tail of the Grand Banks, no fast current is visible at the </w:t>
      </w:r>
      <w:proofErr w:type="spellStart"/>
      <w:r w:rsidRPr="008B19B9">
        <w:t>shelfbreak</w:t>
      </w:r>
      <w:proofErr w:type="spellEnd"/>
      <w:r w:rsidRPr="008B19B9">
        <w:t xml:space="preserve"> anymore, consistent with the retroflection of the Labrador current identified in that region (</w:t>
      </w:r>
      <w:proofErr w:type="spellStart"/>
      <w:r w:rsidRPr="008B19B9">
        <w:t>Fratantoni</w:t>
      </w:r>
      <w:proofErr w:type="spellEnd"/>
      <w:r w:rsidRPr="008B19B9">
        <w:t xml:space="preserve"> and </w:t>
      </w:r>
      <w:proofErr w:type="spellStart"/>
      <w:r w:rsidRPr="008B19B9">
        <w:t>Pickart</w:t>
      </w:r>
      <w:proofErr w:type="spellEnd"/>
      <w:r w:rsidRPr="008B19B9">
        <w:t xml:space="preserve"> 2007, Jutras et al 2023).</w:t>
      </w:r>
    </w:p>
    <w:p w14:paraId="6EF57963" w14:textId="77777777" w:rsidR="00961A3B" w:rsidRPr="008B19B9" w:rsidRDefault="00961A3B" w:rsidP="00961A3B">
      <w:pPr>
        <w:pStyle w:val="Heading2"/>
      </w:pPr>
      <w:r w:rsidRPr="008B19B9">
        <w:t>3.2 Cross-shelf exchanges into the central Labrador Sea</w:t>
      </w:r>
    </w:p>
    <w:p w14:paraId="5A3ECC24" w14:textId="26F0CEB9" w:rsidR="00961A3B" w:rsidRPr="008B19B9" w:rsidRDefault="00961A3B" w:rsidP="00961A3B">
      <w:pPr>
        <w:spacing w:after="240"/>
      </w:pPr>
      <w:r w:rsidRPr="008B19B9">
        <w:t xml:space="preserve">In this section, we investigate cross shelf exchanges between the continental shelves and central Labrador Sea, and the origin of drifters exported in the Labrador Sea. We determine the regions where most exchanges occur by dividing the shelf boundary in 200 km along-shelf segments and identifying drifters that were exported from the shelf into the interior across these segments, as defined in </w:t>
      </w:r>
      <w:r w:rsidR="00F37299">
        <w:t xml:space="preserve">Sec. </w:t>
      </w:r>
      <w:r w:rsidRPr="008B19B9">
        <w:t xml:space="preserve">2.2 (Figure 5). </w:t>
      </w:r>
    </w:p>
    <w:p w14:paraId="362A609D" w14:textId="20F23907" w:rsidR="00961A3B" w:rsidRPr="008B19B9" w:rsidRDefault="00961A3B" w:rsidP="00961A3B">
      <w:pPr>
        <w:spacing w:after="240"/>
      </w:pPr>
      <w:r w:rsidRPr="008B19B9">
        <w:t>There are two main regions where a substantial fraction of the drifters found on the continental shelves of the Labrador Sea are exported (Fig</w:t>
      </w:r>
      <w:r w:rsidR="00F05826">
        <w:t>.</w:t>
      </w:r>
      <w:r w:rsidRPr="008B19B9">
        <w:t xml:space="preserve"> 5</w:t>
      </w:r>
      <w:r w:rsidR="00F05826">
        <w:t>a</w:t>
      </w:r>
      <w:r w:rsidRPr="008B19B9">
        <w:t>-</w:t>
      </w:r>
      <w:r w:rsidR="00F05826">
        <w:t>b</w:t>
      </w:r>
      <w:r w:rsidRPr="008B19B9">
        <w:t>): (1) the eddy shedding region of the West Greenland Shelf, and (2) Flemish Pass and the Grand Banks. Past the Grand Banks, the number of drifters found over the shelf strongly diminishes due to the retroflection of the Labrador Current. A minority of drifters also leave the shelf in the region just before Flemish Pass. In the following, we focus on exchanges taking place between the Labrador and Newfoundland shelves, and the open ocean.</w:t>
      </w:r>
    </w:p>
    <w:p w14:paraId="12C93138" w14:textId="27DE97C1" w:rsidR="00961A3B" w:rsidRPr="008B19B9" w:rsidRDefault="00961A3B" w:rsidP="00961A3B">
      <w:pPr>
        <w:spacing w:after="240"/>
      </w:pPr>
      <w:r w:rsidRPr="008B19B9">
        <w:t>Example trajectories for drifters exported across groups of segments of the shelf boundary show that not only different areas of the shelf have less or more exchanges, but also it is partly drifters of different origins that are exported in different areas: the drifters that crossed the shelf boundary from the Labrador Shelf into the central Labrador Sea before reaching the Newfoundland shelf nearly only originated from the West Greenland Current (Fig</w:t>
      </w:r>
      <w:r w:rsidR="00F05826">
        <w:t>.</w:t>
      </w:r>
      <w:r w:rsidRPr="008B19B9">
        <w:t xml:space="preserve"> 5</w:t>
      </w:r>
      <w:r w:rsidR="00F05826">
        <w:t>c</w:t>
      </w:r>
      <w:r w:rsidRPr="008B19B9">
        <w:t>-</w:t>
      </w:r>
      <w:r w:rsidR="00F05826">
        <w:t>d</w:t>
      </w:r>
      <w:r w:rsidRPr="008B19B9">
        <w:t>). By contrast, the drifters exported past Flemish pass originated from both the West Greenland Current and from Baffin and Hudson Bay, with part of these drifters circulating over the inner shelf before they reached Flemish Pass (Fig</w:t>
      </w:r>
      <w:r w:rsidR="00F05826">
        <w:t>.</w:t>
      </w:r>
      <w:r w:rsidRPr="008B19B9">
        <w:t xml:space="preserve"> 5</w:t>
      </w:r>
      <w:r w:rsidR="00F05826">
        <w:t>e</w:t>
      </w:r>
      <w:r w:rsidRPr="008B19B9">
        <w:t xml:space="preserve">). </w:t>
      </w:r>
    </w:p>
    <w:p w14:paraId="4B71DE13" w14:textId="77777777" w:rsidR="00961A3B" w:rsidRPr="008B19B9" w:rsidRDefault="00961A3B" w:rsidP="00961A3B">
      <w:pPr>
        <w:spacing w:after="240"/>
      </w:pPr>
      <w:r w:rsidRPr="008B19B9">
        <w:lastRenderedPageBreak/>
        <w:t xml:space="preserve">These results suggest a clear distinction in the origin and fate of waters transported by different branches of the Labrador Current: Waters transported in the slope Labrador Current, that originate from the West Greenland Current, remain at the offshore edge of the shelf and can be exported into the central Labrador Sea. These are however not particularly fresh waters. Waters transported by the </w:t>
      </w:r>
      <w:proofErr w:type="spellStart"/>
      <w:r w:rsidRPr="008B19B9">
        <w:t>shelfbreak</w:t>
      </w:r>
      <w:proofErr w:type="spellEnd"/>
      <w:r w:rsidRPr="008B19B9">
        <w:t xml:space="preserve"> and coastal Labrador Current, which notably includes very fresh waters of Hudson and Davis Strait origin, only leave the shelf further downstream, around Flemish Cap and the Grand Banks. </w:t>
      </w:r>
    </w:p>
    <w:p w14:paraId="6A616999" w14:textId="77777777" w:rsidR="00961A3B" w:rsidRPr="008B19B9" w:rsidRDefault="00961A3B" w:rsidP="00961A3B">
      <w:pPr>
        <w:spacing w:after="240"/>
      </w:pPr>
    </w:p>
    <w:p w14:paraId="361D0599" w14:textId="77777777" w:rsidR="00961A3B" w:rsidRPr="008B19B9" w:rsidRDefault="00961A3B" w:rsidP="00961A3B">
      <w:r w:rsidRPr="008B19B9">
        <w:rPr>
          <w:noProof/>
        </w:rPr>
        <w:lastRenderedPageBreak/>
        <w:drawing>
          <wp:anchor distT="0" distB="0" distL="114300" distR="114300" simplePos="0" relativeHeight="251662336" behindDoc="0" locked="0" layoutInCell="1" allowOverlap="1" wp14:anchorId="617D1FD9" wp14:editId="358B0BDB">
            <wp:simplePos x="0" y="0"/>
            <wp:positionH relativeFrom="column">
              <wp:posOffset>558165</wp:posOffset>
            </wp:positionH>
            <wp:positionV relativeFrom="paragraph">
              <wp:posOffset>20955</wp:posOffset>
            </wp:positionV>
            <wp:extent cx="5257800" cy="7303913"/>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7800" cy="7303913"/>
                    </a:xfrm>
                    <a:prstGeom prst="rect">
                      <a:avLst/>
                    </a:prstGeom>
                    <a:noFill/>
                    <a:ln>
                      <a:noFill/>
                    </a:ln>
                  </pic:spPr>
                </pic:pic>
              </a:graphicData>
            </a:graphic>
          </wp:anchor>
        </w:drawing>
      </w:r>
    </w:p>
    <w:p w14:paraId="126C9175" w14:textId="080864A4" w:rsidR="00961A3B" w:rsidRPr="008B19B9" w:rsidRDefault="00961A3B" w:rsidP="00961A3B">
      <w:pPr>
        <w:pStyle w:val="Caption"/>
      </w:pPr>
      <w:commentRangeStart w:id="37"/>
      <w:commentRangeStart w:id="38"/>
      <w:r w:rsidRPr="008B19B9">
        <w:lastRenderedPageBreak/>
        <w:t xml:space="preserve">Figure </w:t>
      </w:r>
      <w:commentRangeEnd w:id="37"/>
      <w:r w:rsidRPr="008B19B9">
        <w:rPr>
          <w:rStyle w:val="CommentReference"/>
        </w:rPr>
        <w:commentReference w:id="37"/>
      </w:r>
      <w:commentRangeEnd w:id="38"/>
      <w:r w:rsidRPr="008B19B9">
        <w:rPr>
          <w:rStyle w:val="CommentReference"/>
        </w:rPr>
        <w:commentReference w:id="38"/>
      </w:r>
      <w:commentRangeStart w:id="39"/>
      <w:commentRangeStart w:id="40"/>
      <w:r w:rsidRPr="008B19B9">
        <w:t xml:space="preserve">5 </w:t>
      </w:r>
      <w:commentRangeEnd w:id="39"/>
      <w:r w:rsidRPr="008B19B9">
        <w:rPr>
          <w:rStyle w:val="CommentReference"/>
        </w:rPr>
        <w:commentReference w:id="39"/>
      </w:r>
      <w:commentRangeEnd w:id="40"/>
      <w:r w:rsidRPr="008B19B9">
        <w:rPr>
          <w:rStyle w:val="CommentReference"/>
        </w:rPr>
        <w:commentReference w:id="40"/>
      </w:r>
      <w:r w:rsidRPr="008B19B9">
        <w:t>a. Number of</w:t>
      </w:r>
      <w:r w:rsidRPr="008B19B9">
        <w:rPr>
          <w:noProof/>
        </w:rPr>
        <w:t xml:space="preserve"> </w:t>
      </w:r>
      <w:r w:rsidRPr="008B19B9">
        <w:t xml:space="preserve">drifters exiting the shelf at a given segment of the shelf boundary, divided by total number of drifters found over the shelf at that segment (within 100km of the shelf edge). Drifters are not considered if they immediately re-enter the shelf at the next segment. b. Total number of drifters (pale orange) and number of drifters leaving the shelf (red) at a given segment of the shelf boundary. c-d-e. Three examples of drifter trajectories before (blue) and after (red) they leave the shelf at </w:t>
      </w:r>
      <w:r w:rsidR="00545680">
        <w:t>groups of</w:t>
      </w:r>
      <w:r w:rsidRPr="008B19B9">
        <w:t xml:space="preserve"> segment</w:t>
      </w:r>
      <w:r w:rsidR="00545680">
        <w:t>s (shown in black)</w:t>
      </w:r>
      <w:r w:rsidRPr="008B19B9">
        <w:t>. For all panels, bathymetry in grey: 5000, 2500, 1000, 500, 250m isobaths.</w:t>
      </w:r>
    </w:p>
    <w:p w14:paraId="6A14E4EE" w14:textId="70CC62B4" w:rsidR="00961A3B" w:rsidRPr="008B19B9" w:rsidRDefault="00961A3B" w:rsidP="00961A3B">
      <w:pPr>
        <w:spacing w:after="240"/>
      </w:pPr>
      <w:r w:rsidRPr="008B19B9">
        <w:t>To further this analysis, we look specifically at how drifters originating from Davis Strait and Hudson Strait flow over the Labrador shelf and enter the subpolar North Atlantic (Fig</w:t>
      </w:r>
      <w:r w:rsidR="00F05826">
        <w:t>. 6).</w:t>
      </w:r>
      <w:r w:rsidRPr="008B19B9">
        <w:t xml:space="preserve"> Drifters from these two origins, shown respectively in red and in blue, display a similar behaviour. The large majority of the drifters remained over the shelf until they reached the Newfoundland shelf, and was only exported into the subpolar North Atlantic at, and past, Flemish Pass. Only one of the drifters crossed the shelf boundary into the Labrador Sea (Blue trajectory, between 56°N and 52°N), and it remained in the Labrador Current downstream. We also remark that some of the Hudson Strait drifters spread over the inner Labrador Shelf earlier than Davis Strait drifters, though it does not seem to lead to differences in their downstream trajectories. </w:t>
      </w:r>
    </w:p>
    <w:p w14:paraId="3E9F7DD7" w14:textId="364B7E78" w:rsidR="00961A3B" w:rsidRDefault="00961A3B" w:rsidP="00961A3B">
      <w:pPr>
        <w:spacing w:after="240"/>
      </w:pPr>
      <w:r w:rsidRPr="008B19B9">
        <w:t xml:space="preserve">Both the analysis of cross-shelf exchanges along the Labrador shelf, and of the trajectories of drifters originating from Davis / Hudson Strait suggest little to no direct connection between Baffin / Hudson Bay and the interior Labrador Sea, with waters from these origins only exported downstream of Flemish Pass and Flemish Cap. On the other hand, the spreading of drifters over the shelf suggests extensive exchanges between the </w:t>
      </w:r>
      <w:proofErr w:type="spellStart"/>
      <w:r w:rsidRPr="008B19B9">
        <w:t>shelfbreak</w:t>
      </w:r>
      <w:proofErr w:type="spellEnd"/>
      <w:r w:rsidRPr="008B19B9">
        <w:t xml:space="preserve"> branch of the Labrador Current its coastal branch. </w:t>
      </w:r>
    </w:p>
    <w:p w14:paraId="78B634B3" w14:textId="7A82C944" w:rsidR="00961A3B" w:rsidRPr="008B19B9" w:rsidRDefault="00961A3B" w:rsidP="00961A3B">
      <w:pPr>
        <w:spacing w:after="240"/>
      </w:pPr>
      <w:r>
        <w:t xml:space="preserve">                                        </w:t>
      </w:r>
      <w:r w:rsidRPr="008B19B9">
        <w:rPr>
          <w:noProof/>
        </w:rPr>
        <w:drawing>
          <wp:inline distT="0" distB="0" distL="0" distR="0" wp14:anchorId="0EC531D7" wp14:editId="37297CD8">
            <wp:extent cx="4079794" cy="36290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6833" t="12114" r="5961" b="13668"/>
                    <a:stretch/>
                  </pic:blipFill>
                  <pic:spPr bwMode="auto">
                    <a:xfrm>
                      <a:off x="0" y="0"/>
                      <a:ext cx="4094095" cy="3641746"/>
                    </a:xfrm>
                    <a:prstGeom prst="rect">
                      <a:avLst/>
                    </a:prstGeom>
                    <a:noFill/>
                    <a:ln>
                      <a:noFill/>
                    </a:ln>
                    <a:extLst>
                      <a:ext uri="{53640926-AAD7-44D8-BBD7-CCE9431645EC}">
                        <a14:shadowObscured xmlns:a14="http://schemas.microsoft.com/office/drawing/2010/main"/>
                      </a:ext>
                    </a:extLst>
                  </pic:spPr>
                </pic:pic>
              </a:graphicData>
            </a:graphic>
          </wp:inline>
        </w:drawing>
      </w:r>
    </w:p>
    <w:p w14:paraId="5761F58D" w14:textId="4C8BCD2F" w:rsidR="00961A3B" w:rsidRPr="008B19B9" w:rsidRDefault="00961A3B" w:rsidP="00961A3B">
      <w:pPr>
        <w:pStyle w:val="Caption"/>
      </w:pPr>
      <w:r w:rsidRPr="008B19B9">
        <w:lastRenderedPageBreak/>
        <w:t>Figure 6: Trajectories of drifters originating from or passing through Davis (red) and Hudson (blue) straits. Drifters that originate from Davis Strait but also enter and exit Hudson Strait are marked as Hudson Strait drifters. The boxes used to identify drifters crossing the straits are shown in light red and light blue. Bathymetry in grey: 5000, 2500, 1000, 500, 250m isobaths.</w:t>
      </w:r>
    </w:p>
    <w:p w14:paraId="641612B0" w14:textId="77777777" w:rsidR="00961A3B" w:rsidRPr="008B19B9" w:rsidRDefault="00961A3B" w:rsidP="00961A3B">
      <w:pPr>
        <w:pStyle w:val="Heading2"/>
      </w:pPr>
      <w:r w:rsidRPr="008B19B9">
        <w:t>3.3 Pathways of Baffin Bay and Hudson Bay waters over the Labrador shelf</w:t>
      </w:r>
    </w:p>
    <w:p w14:paraId="3DD7DC6E" w14:textId="77777777" w:rsidR="00961A3B" w:rsidRPr="00961A3B" w:rsidRDefault="00961A3B" w:rsidP="00961A3B">
      <w:pPr>
        <w:spacing w:after="240"/>
        <w:rPr>
          <w:szCs w:val="20"/>
        </w:rPr>
      </w:pPr>
      <w:r w:rsidRPr="00961A3B">
        <w:rPr>
          <w:szCs w:val="20"/>
        </w:rPr>
        <w:t>Only very few drifters flowed all the way from Davis / Hudson Strait to Flemish Pass and the Grand Banks. In the following we investigate how drifters circulate over the shelf by considering their trajectories between the five sections defined in 2.3.</w:t>
      </w:r>
    </w:p>
    <w:p w14:paraId="1D30306B" w14:textId="03497036" w:rsidR="00961A3B" w:rsidRPr="00961A3B" w:rsidRDefault="00961A3B" w:rsidP="00961A3B">
      <w:pPr>
        <w:spacing w:after="240"/>
        <w:rPr>
          <w:szCs w:val="20"/>
        </w:rPr>
      </w:pPr>
      <w:r w:rsidRPr="00961A3B">
        <w:rPr>
          <w:szCs w:val="20"/>
        </w:rPr>
        <w:t>Between the Davis Strait and northern Labrador shelf section, drifters mostly remain over the Baffin Island shelf: nearly all (11 out of 12, Fig</w:t>
      </w:r>
      <w:r w:rsidR="00F05826">
        <w:rPr>
          <w:szCs w:val="20"/>
        </w:rPr>
        <w:t>,</w:t>
      </w:r>
      <w:r w:rsidRPr="00961A3B">
        <w:rPr>
          <w:szCs w:val="20"/>
        </w:rPr>
        <w:t xml:space="preserve"> 7) of the drifters originating from the Davis Strait section cross the inshore box of the northern Labrador shelf section (Fi</w:t>
      </w:r>
      <w:r w:rsidR="00545680">
        <w:rPr>
          <w:szCs w:val="20"/>
        </w:rPr>
        <w:t>g.</w:t>
      </w:r>
      <w:r w:rsidRPr="00961A3B">
        <w:rPr>
          <w:szCs w:val="20"/>
        </w:rPr>
        <w:t xml:space="preserve"> 8A). These drifters are joined at that inshore box by some of the drifters that recirculated from the West Greenland Current into the Baffin Island Current, as well as drifters from the Hudson Strait outflow.</w:t>
      </w:r>
    </w:p>
    <w:p w14:paraId="5CBE4526" w14:textId="07126AE3" w:rsidR="00961A3B" w:rsidRPr="00961A3B" w:rsidRDefault="00961A3B" w:rsidP="00961A3B">
      <w:pPr>
        <w:spacing w:after="240"/>
        <w:rPr>
          <w:szCs w:val="20"/>
        </w:rPr>
      </w:pPr>
      <w:r w:rsidRPr="00961A3B">
        <w:rPr>
          <w:szCs w:val="20"/>
        </w:rPr>
        <w:t xml:space="preserve">Between the inshore box of the northern Labrador shelf section and the southern Labrador shelf section, the drifters largely remain on the shelf but display strong exchanges between the </w:t>
      </w:r>
      <w:proofErr w:type="spellStart"/>
      <w:r w:rsidRPr="00961A3B">
        <w:rPr>
          <w:szCs w:val="20"/>
        </w:rPr>
        <w:t>shelfbreak</w:t>
      </w:r>
      <w:proofErr w:type="spellEnd"/>
      <w:r w:rsidRPr="00961A3B">
        <w:rPr>
          <w:szCs w:val="20"/>
        </w:rPr>
        <w:t xml:space="preserve"> and coastal branches of the Labrador Current (Fig</w:t>
      </w:r>
      <w:r w:rsidR="00F05826">
        <w:rPr>
          <w:szCs w:val="20"/>
        </w:rPr>
        <w:t>.</w:t>
      </w:r>
      <w:r w:rsidRPr="00961A3B">
        <w:rPr>
          <w:szCs w:val="20"/>
        </w:rPr>
        <w:t xml:space="preserve"> 8</w:t>
      </w:r>
      <w:r w:rsidR="00F05826">
        <w:rPr>
          <w:szCs w:val="20"/>
        </w:rPr>
        <w:t>b</w:t>
      </w:r>
      <w:r w:rsidRPr="00961A3B">
        <w:rPr>
          <w:szCs w:val="20"/>
        </w:rPr>
        <w:t xml:space="preserve">). Drifters originating from the inshore box of the northern Labrador shelf section first join the Labrador Current at the </w:t>
      </w:r>
      <w:proofErr w:type="spellStart"/>
      <w:r w:rsidRPr="00961A3B">
        <w:rPr>
          <w:szCs w:val="20"/>
        </w:rPr>
        <w:t>shelfbreak</w:t>
      </w:r>
      <w:proofErr w:type="spellEnd"/>
      <w:r w:rsidRPr="00961A3B">
        <w:rPr>
          <w:szCs w:val="20"/>
        </w:rPr>
        <w:t xml:space="preserve">. Most are then steered towards the coast via the canyons that cut through the Labrador shelf: At the mid- Labrador shelf section, 86% of these drifters are found in the inshore box, which corresponds to the coastal Labrador Current and to the circulation along the topography of the canyons. While 61% of the drifters found in the inshore box at the mid-Labrador shelf section remain in the coastal current downstream until the southern Labrador Shelf section, the other 39% are driven back towards the shelf edge and found in the </w:t>
      </w:r>
      <w:proofErr w:type="spellStart"/>
      <w:r w:rsidRPr="00961A3B">
        <w:rPr>
          <w:szCs w:val="20"/>
        </w:rPr>
        <w:t>shelfbreak</w:t>
      </w:r>
      <w:proofErr w:type="spellEnd"/>
      <w:r w:rsidRPr="00961A3B">
        <w:rPr>
          <w:szCs w:val="20"/>
        </w:rPr>
        <w:t xml:space="preserve"> Labrador Current by the southern Labrador shelf section (Figure 7). </w:t>
      </w:r>
    </w:p>
    <w:p w14:paraId="0A6F9933" w14:textId="4A1550A8" w:rsidR="00961A3B" w:rsidRPr="00961A3B" w:rsidRDefault="00961A3B" w:rsidP="00961A3B">
      <w:pPr>
        <w:spacing w:after="240"/>
        <w:rPr>
          <w:szCs w:val="20"/>
        </w:rPr>
      </w:pPr>
      <w:r w:rsidRPr="00961A3B">
        <w:rPr>
          <w:szCs w:val="20"/>
        </w:rPr>
        <w:t xml:space="preserve">By contrast, between the offshore box of the northern Labrador Shelf section and the mid-Labrador shelf section, drifters remain at and off the </w:t>
      </w:r>
      <w:proofErr w:type="spellStart"/>
      <w:r w:rsidRPr="00961A3B">
        <w:rPr>
          <w:szCs w:val="20"/>
        </w:rPr>
        <w:t>shelfbreak</w:t>
      </w:r>
      <w:proofErr w:type="spellEnd"/>
      <w:r w:rsidRPr="00961A3B">
        <w:rPr>
          <w:szCs w:val="20"/>
        </w:rPr>
        <w:t>. Limited exchanges with the inner shelf only take place between the mid and southern Labrador shelf sections, past Hamilton Bank (Fig</w:t>
      </w:r>
      <w:r w:rsidR="00F05826">
        <w:rPr>
          <w:szCs w:val="20"/>
        </w:rPr>
        <w:t>.</w:t>
      </w:r>
      <w:r w:rsidRPr="00961A3B">
        <w:rPr>
          <w:szCs w:val="20"/>
        </w:rPr>
        <w:t xml:space="preserve"> 8</w:t>
      </w:r>
      <w:r w:rsidR="00F05826">
        <w:rPr>
          <w:szCs w:val="20"/>
        </w:rPr>
        <w:t>c</w:t>
      </w:r>
      <w:r w:rsidRPr="00961A3B">
        <w:rPr>
          <w:szCs w:val="20"/>
        </w:rPr>
        <w:t xml:space="preserve">). The large majority (89%) of the drifters found in the offshore box at the northern Labrador Shelf section are also found in the offshore box at the mid Labrador shelf section. Between the mid and southern Labrador shelf sections, 17% of the drifters originally found at the </w:t>
      </w:r>
      <w:proofErr w:type="spellStart"/>
      <w:r w:rsidRPr="00961A3B">
        <w:rPr>
          <w:szCs w:val="20"/>
        </w:rPr>
        <w:t>shelfbreak</w:t>
      </w:r>
      <w:proofErr w:type="spellEnd"/>
      <w:r w:rsidRPr="00961A3B">
        <w:rPr>
          <w:szCs w:val="20"/>
        </w:rPr>
        <w:t xml:space="preserve"> enter the inner shelf and are found in the onshore box of the southern Labrador shelf section (Fig 7). This behaviour is shown by the drifter trajectories drawn in yellow in Fig</w:t>
      </w:r>
      <w:r w:rsidR="00F05826">
        <w:rPr>
          <w:szCs w:val="20"/>
        </w:rPr>
        <w:t>.</w:t>
      </w:r>
      <w:r w:rsidRPr="00961A3B">
        <w:rPr>
          <w:szCs w:val="20"/>
        </w:rPr>
        <w:t xml:space="preserve"> 8</w:t>
      </w:r>
      <w:r w:rsidR="00F05826">
        <w:rPr>
          <w:szCs w:val="20"/>
        </w:rPr>
        <w:t>c</w:t>
      </w:r>
      <w:r w:rsidRPr="00961A3B">
        <w:rPr>
          <w:szCs w:val="20"/>
        </w:rPr>
        <w:t xml:space="preserve">, that remain at and off the </w:t>
      </w:r>
      <w:proofErr w:type="spellStart"/>
      <w:r w:rsidRPr="00961A3B">
        <w:rPr>
          <w:szCs w:val="20"/>
        </w:rPr>
        <w:t>shelfbreak</w:t>
      </w:r>
      <w:proofErr w:type="spellEnd"/>
      <w:r w:rsidRPr="00961A3B">
        <w:rPr>
          <w:szCs w:val="20"/>
        </w:rPr>
        <w:t xml:space="preserve"> upstream of Hamilton Bank and only spread over the shelf from and downstream of Hamilton Bank. The one drifter from Davis Strait that crosses the offshore box at the northern Labrador Shelf section follows this latter pathway.</w:t>
      </w:r>
    </w:p>
    <w:p w14:paraId="7654FD8F" w14:textId="77777777" w:rsidR="00961A3B" w:rsidRPr="00961A3B" w:rsidRDefault="00961A3B" w:rsidP="00961A3B">
      <w:pPr>
        <w:spacing w:after="240"/>
        <w:rPr>
          <w:rFonts w:eastAsiaTheme="minorHAnsi"/>
          <w:kern w:val="2"/>
          <w:szCs w:val="20"/>
          <w:lang w:eastAsia="en-US"/>
          <w14:ligatures w14:val="standardContextual"/>
        </w:rPr>
      </w:pPr>
      <w:r w:rsidRPr="00961A3B">
        <w:rPr>
          <w:rFonts w:eastAsiaTheme="minorHAnsi"/>
          <w:kern w:val="2"/>
          <w:szCs w:val="20"/>
          <w:lang w:eastAsia="en-US"/>
          <w14:ligatures w14:val="standardContextual"/>
        </w:rPr>
        <w:t xml:space="preserve">In summary, until 54°N, the drifters found at the offshore box at the northern Labrador Shelf section mostly remain at the </w:t>
      </w:r>
      <w:proofErr w:type="spellStart"/>
      <w:r w:rsidRPr="00961A3B">
        <w:rPr>
          <w:rFonts w:eastAsiaTheme="minorHAnsi"/>
          <w:kern w:val="2"/>
          <w:szCs w:val="20"/>
          <w:lang w:eastAsia="en-US"/>
          <w14:ligatures w14:val="standardContextual"/>
        </w:rPr>
        <w:t>shelfbreak</w:t>
      </w:r>
      <w:proofErr w:type="spellEnd"/>
      <w:r w:rsidRPr="00961A3B">
        <w:rPr>
          <w:rFonts w:eastAsiaTheme="minorHAnsi"/>
          <w:kern w:val="2"/>
          <w:szCs w:val="20"/>
          <w:lang w:eastAsia="en-US"/>
          <w14:ligatures w14:val="standardContextual"/>
        </w:rPr>
        <w:t xml:space="preserve"> and off the shelf, while drifters found at the inner box spread over the inshore shelf. Past 54°N, drifters that were found at the inshore box continue showing exchanges between the coastal and </w:t>
      </w:r>
      <w:proofErr w:type="spellStart"/>
      <w:r w:rsidRPr="00961A3B">
        <w:rPr>
          <w:rFonts w:eastAsiaTheme="minorHAnsi"/>
          <w:kern w:val="2"/>
          <w:szCs w:val="20"/>
          <w:lang w:eastAsia="en-US"/>
          <w14:ligatures w14:val="standardContextual"/>
        </w:rPr>
        <w:t>shelfbreak</w:t>
      </w:r>
      <w:proofErr w:type="spellEnd"/>
      <w:r w:rsidRPr="00961A3B">
        <w:rPr>
          <w:rFonts w:eastAsiaTheme="minorHAnsi"/>
          <w:kern w:val="2"/>
          <w:szCs w:val="20"/>
          <w:lang w:eastAsia="en-US"/>
          <w14:ligatures w14:val="standardContextual"/>
        </w:rPr>
        <w:t xml:space="preserve"> branch, but part of the drifters that originated from the offshore box also take part to these exchanges. </w:t>
      </w:r>
    </w:p>
    <w:p w14:paraId="35905474" w14:textId="77777777" w:rsidR="00961A3B" w:rsidRPr="008B19B9" w:rsidRDefault="00961A3B" w:rsidP="00961A3B">
      <w:pPr>
        <w:ind w:left="720"/>
      </w:pPr>
      <w:r w:rsidRPr="008B19B9">
        <w:lastRenderedPageBreak/>
        <w:t xml:space="preserve"> </w:t>
      </w:r>
    </w:p>
    <w:p w14:paraId="7D04C991" w14:textId="0B1A24FF" w:rsidR="00961A3B" w:rsidRPr="008B19B9" w:rsidRDefault="00961A3B" w:rsidP="00961A3B">
      <w:pPr>
        <w:pStyle w:val="NormalWeb"/>
        <w:jc w:val="both"/>
      </w:pPr>
      <w:r>
        <w:t xml:space="preserve">                        </w:t>
      </w:r>
      <w:r w:rsidRPr="008B19B9">
        <w:rPr>
          <w:noProof/>
        </w:rPr>
        <w:drawing>
          <wp:inline distT="0" distB="0" distL="0" distR="0" wp14:anchorId="1CA77A3F" wp14:editId="20BB68B4">
            <wp:extent cx="4883150" cy="4054192"/>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99129" cy="4067458"/>
                    </a:xfrm>
                    <a:prstGeom prst="rect">
                      <a:avLst/>
                    </a:prstGeom>
                    <a:noFill/>
                    <a:ln>
                      <a:noFill/>
                    </a:ln>
                  </pic:spPr>
                </pic:pic>
              </a:graphicData>
            </a:graphic>
          </wp:inline>
        </w:drawing>
      </w:r>
    </w:p>
    <w:p w14:paraId="3BB5C14D" w14:textId="77777777" w:rsidR="00961A3B" w:rsidRPr="008B19B9" w:rsidRDefault="00961A3B" w:rsidP="00961A3B">
      <w:pPr>
        <w:pStyle w:val="Caption"/>
        <w:rPr>
          <w:rFonts w:eastAsiaTheme="minorHAnsi"/>
          <w:lang w:eastAsia="en-US"/>
        </w:rPr>
      </w:pPr>
      <w:r w:rsidRPr="008B19B9">
        <w:rPr>
          <w:rFonts w:eastAsiaTheme="minorHAnsi"/>
          <w:lang w:eastAsia="en-US"/>
        </w:rPr>
        <w:t xml:space="preserve">Figure 7: Pathways followed by drifters between Davis Strait and Newfoundland. All computations correspond to drifters flowing from a given origin box of a first section, to a second section, and therefore only consider drifters present at both sections. The width of the arrows indicates the percentage of drifters following a given path from the origin box, while the intensity of the colour indicates the number of drifters following that path. The grey circles show the median number of days drifters took to go from a section to the next. Only paths that are followed by more than 10% of drifters from a given box are shown. </w:t>
      </w:r>
    </w:p>
    <w:p w14:paraId="46C58A1A" w14:textId="5B16AAAD" w:rsidR="00961A3B" w:rsidRPr="008B19B9" w:rsidRDefault="00961A3B" w:rsidP="00961A3B">
      <w:pPr>
        <w:spacing w:after="240"/>
      </w:pPr>
      <w:r w:rsidRPr="008B19B9">
        <w:t>Between the inshore box of the southern Labrador shelf section, which corresponds to the coastal Labrador Current, and the Newfoundland section, three distinct behaviours can be observed (Fi</w:t>
      </w:r>
      <w:r w:rsidR="006B5E2E">
        <w:t>g.</w:t>
      </w:r>
      <w:r w:rsidRPr="008B19B9">
        <w:t xml:space="preserve"> 8</w:t>
      </w:r>
      <w:r w:rsidR="006B5E2E">
        <w:t>d</w:t>
      </w:r>
      <w:r w:rsidRPr="008B19B9">
        <w:t xml:space="preserve">). The drifters that remain at the inner shelf and cross the Newfoundland box at the Newfoundland section (30% of the drifters found in the coastal current at the southern Labrador shelf section) either enter the strait of Belle Isle or flow along the Newfoundland coast in the Avalon Channel. The remaining 70% flow towards the </w:t>
      </w:r>
      <w:proofErr w:type="spellStart"/>
      <w:r w:rsidRPr="008B19B9">
        <w:t>shelfbreak</w:t>
      </w:r>
      <w:proofErr w:type="spellEnd"/>
      <w:r w:rsidRPr="008B19B9">
        <w:t xml:space="preserve"> and are found at the Flemish Pass box at the Newfoundland section. None of the drifters originating from the inshore box of the southern Labrador shelf section were found at the Flemish Cap box at the Newfoundland section, confirming that drifters found in the coastal current over the southern Labrador shelf can only exit the shelf downstream of Flemish pass. </w:t>
      </w:r>
    </w:p>
    <w:p w14:paraId="234FED33" w14:textId="77777777" w:rsidR="00961A3B" w:rsidRPr="008B19B9" w:rsidRDefault="00961A3B" w:rsidP="00961A3B">
      <w:pPr>
        <w:spacing w:after="240"/>
      </w:pPr>
      <w:r w:rsidRPr="008B19B9">
        <w:lastRenderedPageBreak/>
        <w:t xml:space="preserve">Between the offshore box of the southern Labrador shelf, which corresponds to the </w:t>
      </w:r>
      <w:proofErr w:type="spellStart"/>
      <w:r w:rsidRPr="008B19B9">
        <w:t>shelfbreak</w:t>
      </w:r>
      <w:proofErr w:type="spellEnd"/>
      <w:r w:rsidRPr="008B19B9">
        <w:t xml:space="preserve"> and slope Labrador Current, and the Newfoundland section, drifters either flow through Flemish pass (40%) or circulate around Flemish Cap (58%). Only two drifters crossed the Newfoundland box, as they flowed over the Newfoundland shelf slightly west of Flemish Pass. Figure 8E suggests that the drifters that circulated around Flemish Cap never circulated over the Labrador shelf (trajectories in red). By contrast, all the drifters that at some point circulated over the shelf were driven into Flemish pass (in blue), with a small minority going over Newfoundland shelf (in green). </w:t>
      </w:r>
    </w:p>
    <w:p w14:paraId="4C4B8AA1" w14:textId="578054A4" w:rsidR="00961A3B" w:rsidRPr="008B19B9" w:rsidRDefault="00961A3B" w:rsidP="00961A3B">
      <w:pPr>
        <w:spacing w:after="240"/>
      </w:pPr>
      <w:r w:rsidRPr="008B19B9">
        <w:t>This is confirmed when also investigating trajectories directly between the northern Labrador shelf and Newfoundland sections (Fig</w:t>
      </w:r>
      <w:r w:rsidR="00782589">
        <w:t>.</w:t>
      </w:r>
      <w:r w:rsidRPr="008B19B9">
        <w:t xml:space="preserve"> S3 and S4): Only 12 of the drifters found at the inshore box of the northern Labrador shelf section were still active when they reached the Newfoundland section. Of these, 10 crossed the Flemish Pass box, with the two others crossing the Newfoundland box after flowing through the Strait of Belle Isle and along the Newfoundland coast. On the other hand, of the 33 drifters that originated from the offshore box of northern Labrador shelf section and are still active at the Newfoundland section, 37% circulated around Flemish Cap, while 57% flowed through Flemish Pass. </w:t>
      </w:r>
    </w:p>
    <w:p w14:paraId="091218CF" w14:textId="77777777" w:rsidR="00961A3B" w:rsidRPr="008B19B9" w:rsidRDefault="00961A3B" w:rsidP="00961A3B">
      <w:pPr>
        <w:spacing w:after="240"/>
      </w:pPr>
      <w:r w:rsidRPr="008B19B9">
        <w:t xml:space="preserve">These results suggest that waters from Hudson and Davis Strait, found at the inner shelf upstream of the Labrador Shelf, remain over the Labrador shelf as they flow downstream, with large exchanges between the inner part of the shelf and its edge. These water masses only enter the open ocean downstream of Flemish Pass. When adding the times taken by drifters to flow between the different sections, we find that they take a median time of 185 days from Davis Strait to Flemish Pass if they flow in the coastal branch of the Labrador Current over the shelf, and 160 days if they flow in the </w:t>
      </w:r>
      <w:proofErr w:type="spellStart"/>
      <w:r w:rsidRPr="008B19B9">
        <w:t>shelfbreak</w:t>
      </w:r>
      <w:proofErr w:type="spellEnd"/>
      <w:r w:rsidRPr="008B19B9">
        <w:t xml:space="preserve"> current (Figure 7). </w:t>
      </w:r>
    </w:p>
    <w:p w14:paraId="164E7A45" w14:textId="77777777" w:rsidR="00961A3B" w:rsidRPr="008B19B9" w:rsidRDefault="00961A3B" w:rsidP="00961A3B">
      <w:pPr>
        <w:pStyle w:val="NormalWeb"/>
        <w:jc w:val="both"/>
      </w:pPr>
    </w:p>
    <w:p w14:paraId="5BB55DF7" w14:textId="77777777" w:rsidR="00961A3B" w:rsidRPr="008B19B9" w:rsidRDefault="00961A3B" w:rsidP="00961A3B">
      <w:pPr>
        <w:pStyle w:val="NormalWeb"/>
        <w:jc w:val="both"/>
      </w:pPr>
    </w:p>
    <w:p w14:paraId="57E2AFB6" w14:textId="77777777" w:rsidR="00961A3B" w:rsidRPr="008B19B9" w:rsidRDefault="00961A3B" w:rsidP="00961A3B">
      <w:pPr>
        <w:pStyle w:val="NormalWeb"/>
        <w:jc w:val="both"/>
      </w:pPr>
    </w:p>
    <w:p w14:paraId="2E7BB0EF" w14:textId="68F115A3" w:rsidR="00961A3B" w:rsidRPr="008B19B9" w:rsidRDefault="00961A3B" w:rsidP="00961A3B">
      <w:pPr>
        <w:pStyle w:val="NormalWeb"/>
        <w:jc w:val="both"/>
      </w:pPr>
      <w:r>
        <w:lastRenderedPageBreak/>
        <w:t xml:space="preserve">                                 </w:t>
      </w:r>
      <w:r w:rsidRPr="008B19B9">
        <w:rPr>
          <w:noProof/>
        </w:rPr>
        <w:drawing>
          <wp:inline distT="0" distB="0" distL="0" distR="0" wp14:anchorId="6A950B56" wp14:editId="415DC0D5">
            <wp:extent cx="4200583" cy="722947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05537" cy="7238001"/>
                    </a:xfrm>
                    <a:prstGeom prst="rect">
                      <a:avLst/>
                    </a:prstGeom>
                    <a:noFill/>
                    <a:ln>
                      <a:noFill/>
                    </a:ln>
                  </pic:spPr>
                </pic:pic>
              </a:graphicData>
            </a:graphic>
          </wp:inline>
        </w:drawing>
      </w:r>
      <w:r w:rsidRPr="008B19B9">
        <w:t xml:space="preserve"> </w:t>
      </w:r>
    </w:p>
    <w:p w14:paraId="5A3F962B" w14:textId="77777777" w:rsidR="00961A3B" w:rsidRPr="008B19B9" w:rsidRDefault="00961A3B" w:rsidP="00961A3B">
      <w:pPr>
        <w:pStyle w:val="Caption"/>
      </w:pPr>
      <w:r w:rsidRPr="008B19B9">
        <w:lastRenderedPageBreak/>
        <w:t>Figure 8: Trajectories of drifters between a. The Davis Strait and northern Labrador shelf sections. b-c. The northern and southern Labrador shelf sections. d-e. The southern Labrador shelf and Newfoundland sections. The black box shows the origin box of the drifters displayed, while the coloured boxes show the different boxes of the end section. Drifters are coloured according to which box of the end section they cross first. The bathymetry is shown in grey with the 5000, 2500, 1000, 500, 250m isobaths, and the shelf boundary is shown as a thick grey line.</w:t>
      </w:r>
    </w:p>
    <w:p w14:paraId="5470C530" w14:textId="77777777" w:rsidR="00961A3B" w:rsidRPr="008B19B9" w:rsidRDefault="00961A3B" w:rsidP="00961A3B"/>
    <w:p w14:paraId="0549ACEA" w14:textId="77777777" w:rsidR="00961A3B" w:rsidRPr="008B19B9" w:rsidRDefault="00961A3B" w:rsidP="00961A3B">
      <w:pPr>
        <w:pStyle w:val="Heading2"/>
      </w:pPr>
      <w:r w:rsidRPr="008B19B9">
        <w:t>3.4 Export of surface drifters at Flemish Cap and the Grand Banks</w:t>
      </w:r>
    </w:p>
    <w:p w14:paraId="767B44C0" w14:textId="77777777" w:rsidR="00961A3B" w:rsidRPr="008B19B9" w:rsidRDefault="00961A3B" w:rsidP="00961A3B">
      <w:pPr>
        <w:spacing w:after="240"/>
      </w:pPr>
      <w:r w:rsidRPr="008B19B9">
        <w:t>In this section, we investigate where drifters are exported from the shelf after passing Flemish Pass and Flemish Cap, and how they then circulate around the subpolar North Atlantic.</w:t>
      </w:r>
    </w:p>
    <w:p w14:paraId="72097F58" w14:textId="527534CC" w:rsidR="00961A3B" w:rsidRPr="008B19B9" w:rsidRDefault="00961A3B" w:rsidP="00961A3B">
      <w:pPr>
        <w:spacing w:after="240"/>
      </w:pPr>
      <w:r w:rsidRPr="008B19B9">
        <w:t xml:space="preserve">The drifters that flowed through Flemish Pass exit the Labrador Current between Flemish Pass and past the tail of the Grand Banks. To investigate where more exactly they leave the shelf and are entrained into the interior subpolar North Atlantic, we use the along shelf distance from Cape Farewell (as defined section 2.2) to identify where drifters stop following the shelf boundary and retroflect. We use three </w:t>
      </w:r>
      <w:r w:rsidR="00A96D5D">
        <w:t xml:space="preserve">along-shelf </w:t>
      </w:r>
      <w:r w:rsidRPr="008B19B9">
        <w:t>distances (Fig</w:t>
      </w:r>
      <w:r w:rsidR="00A96D5D">
        <w:t>.</w:t>
      </w:r>
      <w:r w:rsidRPr="008B19B9">
        <w:t xml:space="preserve"> 9): 4000 km, at the southern end of Flemish Pass, 4300 km, upstream of the Tail of the Grand Banks, and 4600 km, downstream of the Tail of the Grand Banks. </w:t>
      </w:r>
    </w:p>
    <w:p w14:paraId="71674E13" w14:textId="611D6EF0" w:rsidR="00961A3B" w:rsidRPr="008B19B9" w:rsidRDefault="00961A3B" w:rsidP="00961A3B">
      <w:pPr>
        <w:spacing w:after="240"/>
      </w:pPr>
      <w:r w:rsidRPr="008B19B9">
        <w:t>The drifters that stopped following the shelf before and at the southern end of Flemish Pass (2</w:t>
      </w:r>
      <w:r w:rsidR="00A96D5D">
        <w:t>3</w:t>
      </w:r>
      <w:r w:rsidRPr="008B19B9">
        <w:t xml:space="preserve"> of the 104 drifters that crossed Flemish Pass) were entrained in the anticyclonic circulation around Flemish Cap or bifurcated north eastwards at the sharp bathymetric bend south of Flemish Pass (Fig</w:t>
      </w:r>
      <w:r w:rsidR="00A96D5D">
        <w:t>.</w:t>
      </w:r>
      <w:r w:rsidRPr="008B19B9">
        <w:t xml:space="preserve"> 9</w:t>
      </w:r>
      <w:r w:rsidR="00A96D5D">
        <w:t>a</w:t>
      </w:r>
      <w:r w:rsidRPr="008B19B9">
        <w:t>). These drifters entered the interior ocean south of Flemish Cap.</w:t>
      </w:r>
    </w:p>
    <w:p w14:paraId="232B1987" w14:textId="606DDFC7" w:rsidR="00961A3B" w:rsidRPr="008B19B9" w:rsidRDefault="00961A3B" w:rsidP="00961A3B">
      <w:pPr>
        <w:spacing w:after="240"/>
      </w:pPr>
      <w:r w:rsidRPr="008B19B9">
        <w:t>Drifters that reached the Grand Banks, and stopped following the shelf before the tail of the Grand banks, bifurcated north-eastwards over that whole area (Fig</w:t>
      </w:r>
      <w:r w:rsidR="00A96D5D">
        <w:t>.</w:t>
      </w:r>
      <w:r w:rsidRPr="008B19B9">
        <w:t xml:space="preserve"> 9</w:t>
      </w:r>
      <w:r w:rsidR="00A96D5D">
        <w:t>b</w:t>
      </w:r>
      <w:r w:rsidRPr="008B19B9">
        <w:t>), in a similar way as the drifters exported at the tail of the Grand Banks (Fig</w:t>
      </w:r>
      <w:r w:rsidR="00A96D5D">
        <w:t>.</w:t>
      </w:r>
      <w:r w:rsidRPr="008B19B9">
        <w:t xml:space="preserve"> 9</w:t>
      </w:r>
      <w:r w:rsidR="00A96D5D">
        <w:t>c</w:t>
      </w:r>
      <w:r w:rsidRPr="008B19B9">
        <w:t xml:space="preserve">). This shows that the retroflection of the Labrador Current takes place from the southern end of Flemish Pass to the tail of the Grand Banks, even as it seems to be intensified in that latter region. This is consistent with previous studies of the retroflection, such as </w:t>
      </w:r>
      <w:proofErr w:type="spellStart"/>
      <w:r w:rsidRPr="008B19B9">
        <w:t>Fratantoni</w:t>
      </w:r>
      <w:proofErr w:type="spellEnd"/>
      <w:r w:rsidRPr="008B19B9">
        <w:t xml:space="preserve"> and </w:t>
      </w:r>
      <w:proofErr w:type="spellStart"/>
      <w:r w:rsidRPr="008B19B9">
        <w:t>Pickart</w:t>
      </w:r>
      <w:proofErr w:type="spellEnd"/>
      <w:r w:rsidRPr="008B19B9">
        <w:t xml:space="preserve"> 2010 and Goncalves </w:t>
      </w:r>
      <w:proofErr w:type="spellStart"/>
      <w:r w:rsidRPr="008B19B9">
        <w:t>Neto</w:t>
      </w:r>
      <w:proofErr w:type="spellEnd"/>
      <w:r w:rsidRPr="008B19B9">
        <w:t xml:space="preserve"> et al 2023, who also show that the retroflection area can</w:t>
      </w:r>
      <w:r w:rsidR="00A96D5D">
        <w:t xml:space="preserve"> additionally</w:t>
      </w:r>
      <w:r w:rsidRPr="008B19B9">
        <w:t xml:space="preserve"> vary over time. </w:t>
      </w:r>
    </w:p>
    <w:p w14:paraId="477F15CD" w14:textId="49851E55" w:rsidR="00961A3B" w:rsidRPr="008B19B9" w:rsidRDefault="00961A3B" w:rsidP="00961A3B">
      <w:pPr>
        <w:spacing w:after="240"/>
      </w:pPr>
      <w:r w:rsidRPr="008B19B9">
        <w:t xml:space="preserve">In our dataset, all the drifters that were still found in the Labrador Current past the tails of the Grand Banks, had </w:t>
      </w:r>
      <w:commentRangeStart w:id="41"/>
      <w:commentRangeStart w:id="42"/>
      <w:r w:rsidRPr="008B19B9">
        <w:t xml:space="preserve">left the shelf by the Laurentian channel. </w:t>
      </w:r>
      <w:commentRangeEnd w:id="41"/>
      <w:r w:rsidRPr="008B19B9">
        <w:rPr>
          <w:rStyle w:val="CommentReference"/>
        </w:rPr>
        <w:commentReference w:id="41"/>
      </w:r>
      <w:commentRangeEnd w:id="42"/>
      <w:r w:rsidRPr="008B19B9">
        <w:rPr>
          <w:rStyle w:val="CommentReference"/>
        </w:rPr>
        <w:commentReference w:id="42"/>
      </w:r>
      <w:r w:rsidRPr="008B19B9">
        <w:t>After crossing the shelf boundary, these drifters flowed eastwards and later north-eastwards, following a similar trajectory than the drifters retroflected at the Grand Banks (Fig</w:t>
      </w:r>
      <w:r w:rsidR="00A96D5D">
        <w:t>.</w:t>
      </w:r>
      <w:r w:rsidRPr="008B19B9">
        <w:t xml:space="preserve"> 9</w:t>
      </w:r>
      <w:r w:rsidR="00A96D5D">
        <w:t>d</w:t>
      </w:r>
      <w:r w:rsidRPr="008B19B9">
        <w:t>). This is in contrast with earlier work, as for instance Jutras et al</w:t>
      </w:r>
      <w:r w:rsidR="00A96D5D">
        <w:t>.</w:t>
      </w:r>
      <w:r w:rsidRPr="008B19B9">
        <w:t xml:space="preserve"> 2023 showed that 25% of the particles transported in the Labrador Current continued downstream over the Scotian Shelf and Gulf of Maine between 1993 and 2015. This difference could be due to a temporal bias in the drifter dataset toward more recent years, as well as a heterogeneous seasonal coverage, with four times more drifters found over the Newfoundland shelf in August than February (Goncalves </w:t>
      </w:r>
      <w:proofErr w:type="spellStart"/>
      <w:r w:rsidRPr="008B19B9">
        <w:t>Neto</w:t>
      </w:r>
      <w:proofErr w:type="spellEnd"/>
      <w:r w:rsidRPr="008B19B9">
        <w:t xml:space="preserve"> et al</w:t>
      </w:r>
      <w:r w:rsidR="00A96D5D">
        <w:t>.</w:t>
      </w:r>
      <w:r w:rsidRPr="008B19B9">
        <w:t xml:space="preserve"> 2023).  </w:t>
      </w:r>
    </w:p>
    <w:p w14:paraId="7174376E" w14:textId="66E04A6A" w:rsidR="00961A3B" w:rsidRPr="008B19B9" w:rsidRDefault="00961A3B" w:rsidP="00961A3B">
      <w:pPr>
        <w:spacing w:after="240"/>
      </w:pPr>
      <w:r w:rsidRPr="008B19B9">
        <w:lastRenderedPageBreak/>
        <w:t>The drifters that left the shelf before the Flemish Pass box, and circulated around Flemish Cap, also exhibit a range of behaviours, illustrated Fig</w:t>
      </w:r>
      <w:r w:rsidR="00A96D5D">
        <w:t>.</w:t>
      </w:r>
      <w:r w:rsidRPr="008B19B9">
        <w:t xml:space="preserve"> S5. There are two main areas where drifters left the circulation around Flemish Cap: In the northern part of Flemish Cap only drifters that were found past the 2500m isobath at the Flemish Cap box were exported. Most drifters were exported in the south-east and southern part of Flemish Cap, where the bathymetry is the steepest. This is notably the case of the drifters that rounded Flemish Cap above its shallowest parts. The drifters leave the circulation around Flemish Cap in the same regions (northeast and south of Flemish Cap) than </w:t>
      </w:r>
      <w:proofErr w:type="spellStart"/>
      <w:r w:rsidRPr="008B19B9">
        <w:t>Solodoch</w:t>
      </w:r>
      <w:proofErr w:type="spellEnd"/>
      <w:r w:rsidRPr="008B19B9">
        <w:t xml:space="preserve"> et al. 2020 described for the Deep Western Boundary Current.</w:t>
      </w:r>
    </w:p>
    <w:p w14:paraId="127F6EA0" w14:textId="77777777" w:rsidR="00961A3B" w:rsidRPr="008B19B9" w:rsidRDefault="00961A3B" w:rsidP="00961A3B"/>
    <w:p w14:paraId="3DC3A6C0" w14:textId="42039156" w:rsidR="00961A3B" w:rsidRPr="008B19B9" w:rsidRDefault="00961A3B" w:rsidP="00961A3B">
      <w:pPr>
        <w:rPr>
          <w:i/>
        </w:rPr>
      </w:pPr>
      <w:r>
        <w:rPr>
          <w:i/>
        </w:rPr>
        <w:t xml:space="preserve">             </w:t>
      </w:r>
      <w:r w:rsidRPr="008B19B9">
        <w:rPr>
          <w:noProof/>
        </w:rPr>
        <w:drawing>
          <wp:inline distT="0" distB="0" distL="0" distR="0" wp14:anchorId="369E7522" wp14:editId="78006567">
            <wp:extent cx="5760720" cy="51399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5139929"/>
                    </a:xfrm>
                    <a:prstGeom prst="rect">
                      <a:avLst/>
                    </a:prstGeom>
                    <a:noFill/>
                    <a:ln>
                      <a:noFill/>
                    </a:ln>
                  </pic:spPr>
                </pic:pic>
              </a:graphicData>
            </a:graphic>
          </wp:inline>
        </w:drawing>
      </w:r>
    </w:p>
    <w:p w14:paraId="15E0D730" w14:textId="0ACF324C" w:rsidR="00961A3B" w:rsidRPr="008B19B9" w:rsidRDefault="00961A3B" w:rsidP="00961A3B">
      <w:pPr>
        <w:pStyle w:val="Caption"/>
        <w:spacing w:before="240"/>
      </w:pPr>
      <w:r w:rsidRPr="008B19B9">
        <w:lastRenderedPageBreak/>
        <w:t>Figure 9: Behaviour of drifters after they flow through the Flemish Pass box. The panels show drifters detrained from the Labrador Current a- before reaching the southern end of Flemish Pass (</w:t>
      </w:r>
      <w:r w:rsidR="00BF1F60">
        <w:t>400</w:t>
      </w:r>
      <w:r w:rsidRPr="008B19B9">
        <w:t>0km along-shelf from Cape Farewell), b- between the southern end of Flemish Pass and the Tail of the Grand Banks (</w:t>
      </w:r>
      <w:r w:rsidR="00BF1F60">
        <w:t>4000-4300</w:t>
      </w:r>
      <w:r w:rsidRPr="008B19B9">
        <w:t>km) c- at the Tail of the Grand Banks (</w:t>
      </w:r>
      <w:r w:rsidR="00BF1F60">
        <w:t>4300-4600</w:t>
      </w:r>
      <w:r w:rsidRPr="008B19B9">
        <w:t>km) d- past the Tail of the Grand Banks (beyond 4</w:t>
      </w:r>
      <w:r w:rsidR="00BF1F60">
        <w:t>6</w:t>
      </w:r>
      <w:r w:rsidRPr="008B19B9">
        <w:t xml:space="preserve">00km along shelf from Cape Farewell). </w:t>
      </w:r>
      <w:commentRangeStart w:id="43"/>
      <w:commentRangeStart w:id="44"/>
      <w:r w:rsidRPr="008B19B9">
        <w:t>In all cases, the darker blue trajectories represent examples of trajectories for the group of drifters</w:t>
      </w:r>
      <w:commentRangeEnd w:id="43"/>
      <w:r w:rsidRPr="008B19B9">
        <w:rPr>
          <w:rStyle w:val="CommentReference"/>
        </w:rPr>
        <w:commentReference w:id="43"/>
      </w:r>
      <w:commentRangeEnd w:id="44"/>
      <w:r w:rsidRPr="008B19B9">
        <w:rPr>
          <w:rStyle w:val="CommentReference"/>
        </w:rPr>
        <w:commentReference w:id="44"/>
      </w:r>
      <w:r w:rsidRPr="008B19B9">
        <w:t xml:space="preserve">. </w:t>
      </w:r>
      <w:r w:rsidRPr="008B19B9">
        <w:rPr>
          <w:iCs/>
        </w:rPr>
        <w:t xml:space="preserve">The bathymetry is shown in grey with the 5000, 2500, 1000, 500, 250m isobaths. </w:t>
      </w:r>
    </w:p>
    <w:p w14:paraId="6DAC1231" w14:textId="7B9D0AC1" w:rsidR="00961A3B" w:rsidRPr="008B19B9" w:rsidRDefault="00961A3B" w:rsidP="00961A3B">
      <w:pPr>
        <w:spacing w:before="240"/>
      </w:pPr>
      <w:r w:rsidRPr="008B19B9">
        <w:t xml:space="preserve">The upstream origin of the drifters influences where they are exported in the Newfoundland-Flemish Cap region. While part of the drifters found in the slope and </w:t>
      </w:r>
      <w:proofErr w:type="spellStart"/>
      <w:r w:rsidRPr="008B19B9">
        <w:t>shelfbreak</w:t>
      </w:r>
      <w:proofErr w:type="spellEnd"/>
      <w:r w:rsidRPr="008B19B9">
        <w:t xml:space="preserve"> Labrador Current round Flemish Cap seaward and are entrained into the North Atlantic Current north</w:t>
      </w:r>
      <w:r w:rsidR="00BF1F60">
        <w:t xml:space="preserve">east </w:t>
      </w:r>
      <w:r w:rsidRPr="008B19B9">
        <w:t xml:space="preserve">of Flemish Cap, drifters originating from the coastal current do not leave the </w:t>
      </w:r>
      <w:proofErr w:type="spellStart"/>
      <w:r w:rsidRPr="008B19B9">
        <w:t>shelfbreak</w:t>
      </w:r>
      <w:proofErr w:type="spellEnd"/>
      <w:r w:rsidRPr="008B19B9">
        <w:t xml:space="preserve"> before they reach the southern end of Flemish Pass and the Grand Banks (Fig</w:t>
      </w:r>
      <w:r w:rsidR="00BF1F60">
        <w:t>.</w:t>
      </w:r>
      <w:r w:rsidRPr="008B19B9">
        <w:t xml:space="preserve"> 10). This is also the case more generally for drifters coming from Davis Strait and Hudson Strait, as shown in the previous section. However, even as there is initially a strong difference in where the drifters are detrained from the Labrador Current and entrained into the North Atlantic Current, this difference disappears as they spread into the subpolar North Atlantic (Fig</w:t>
      </w:r>
      <w:r w:rsidR="00BF1F60">
        <w:t>.</w:t>
      </w:r>
      <w:r w:rsidRPr="008B19B9">
        <w:t xml:space="preserve"> 10). All the drifters exported between the northern part of Flemish Cap and past the Tail of the Grand Banks spread north eastwards into the subpolar North Atlantic, along the path of the North Atlantic Current. </w:t>
      </w:r>
    </w:p>
    <w:p w14:paraId="7D42E61F" w14:textId="29FBC245" w:rsidR="00961A3B" w:rsidRPr="008B19B9" w:rsidRDefault="00961A3B" w:rsidP="00961A3B">
      <w:pPr>
        <w:spacing w:before="240"/>
      </w:pPr>
      <w:r w:rsidRPr="008B19B9">
        <w:t>We find that it takes a median time of 206 days, nearly seven months for drifters to reach 30°W from the Flemish Pass section (212 from Flemish Cap). In the previous section, we showed that it takes a median time of 185 days for drifters to flow from Davis Strait to Flemish Pass</w:t>
      </w:r>
      <w:r w:rsidR="00BF1F60">
        <w:t xml:space="preserve">. </w:t>
      </w:r>
      <w:r w:rsidRPr="008B19B9">
        <w:t xml:space="preserve">According to this dataset, it would therefore take more than a year for an anomaly to spread from Davis Strait to the mid-Atlantic ridge. </w:t>
      </w:r>
    </w:p>
    <w:p w14:paraId="0A832B13" w14:textId="2E6E7391" w:rsidR="00961A3B" w:rsidRPr="008B19B9" w:rsidRDefault="00961A3B" w:rsidP="00961A3B">
      <w:r>
        <w:t xml:space="preserve">             </w:t>
      </w:r>
      <w:r w:rsidRPr="008B19B9">
        <w:rPr>
          <w:noProof/>
        </w:rPr>
        <w:drawing>
          <wp:inline distT="0" distB="0" distL="0" distR="0" wp14:anchorId="423F0845" wp14:editId="072D0F9E">
            <wp:extent cx="5760720" cy="31080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108047"/>
                    </a:xfrm>
                    <a:prstGeom prst="rect">
                      <a:avLst/>
                    </a:prstGeom>
                    <a:noFill/>
                    <a:ln>
                      <a:noFill/>
                    </a:ln>
                  </pic:spPr>
                </pic:pic>
              </a:graphicData>
            </a:graphic>
          </wp:inline>
        </w:drawing>
      </w:r>
    </w:p>
    <w:p w14:paraId="65183C76" w14:textId="77777777" w:rsidR="00961A3B" w:rsidRPr="008B19B9" w:rsidRDefault="00961A3B" w:rsidP="00961A3B"/>
    <w:p w14:paraId="06EA881C" w14:textId="01A81508" w:rsidR="00961A3B" w:rsidRPr="008B19B9" w:rsidRDefault="00961A3B" w:rsidP="00961A3B">
      <w:pPr>
        <w:pStyle w:val="Caption"/>
      </w:pPr>
      <w:r w:rsidRPr="008B19B9">
        <w:lastRenderedPageBreak/>
        <w:t xml:space="preserve">Figure 10: Distribution of drifter data from the drifters that passed through the Flemish </w:t>
      </w:r>
      <w:r w:rsidR="00BF1F60">
        <w:t>Pass</w:t>
      </w:r>
      <w:r w:rsidRPr="008B19B9">
        <w:t xml:space="preserve"> (left) and Flemish </w:t>
      </w:r>
      <w:r w:rsidR="00BF1F60">
        <w:t>Cap</w:t>
      </w:r>
      <w:r w:rsidRPr="008B19B9">
        <w:t xml:space="preserve"> (right) boxes. For both Flemish Cap and Flemish Pass drifters, the coloured bins show the percentage of the total number of data points from these drifters found in a given bin, with in blue the data collected before the drifters crossed the box, and in red after the drifter crossed the box. Drifter data is only considered one year before / after the drifter crossed the box. </w:t>
      </w:r>
      <w:r w:rsidRPr="008B19B9">
        <w:rPr>
          <w:iCs/>
        </w:rPr>
        <w:t>The bathymetry is shown in grey with the 5000, 2500, 1000, 500, 250m isobaths.</w:t>
      </w:r>
    </w:p>
    <w:p w14:paraId="6E744ACC" w14:textId="77777777" w:rsidR="00961A3B" w:rsidRPr="008B19B9" w:rsidRDefault="00961A3B" w:rsidP="00961A3B">
      <w:pPr>
        <w:pStyle w:val="Heading1"/>
      </w:pPr>
      <w:r w:rsidRPr="008B19B9">
        <w:t>4. Discussion</w:t>
      </w:r>
    </w:p>
    <w:p w14:paraId="7E666FE3" w14:textId="77777777" w:rsidR="00961A3B" w:rsidRPr="008B19B9" w:rsidRDefault="00961A3B" w:rsidP="00961A3B">
      <w:pPr>
        <w:pStyle w:val="Heading2"/>
      </w:pPr>
      <w:r w:rsidRPr="008B19B9">
        <w:t>4.1 Circulation of Baffin Bay and Hudson Bay waters over the Labrador shelf and into the subpolar North Atlantic</w:t>
      </w:r>
    </w:p>
    <w:p w14:paraId="3ADF5A5D" w14:textId="3E68BEF6" w:rsidR="00961A3B" w:rsidRPr="008B19B9" w:rsidRDefault="00961A3B" w:rsidP="00961A3B">
      <w:pPr>
        <w:spacing w:after="240"/>
      </w:pPr>
      <w:r w:rsidRPr="008B19B9">
        <w:t xml:space="preserve">Our results show that waters found at the inner shelf near Hudson Strait—which includes Baffin Bay waters, Hudson Bay waters, and part of the waters recirculating from the West Greenland Current—remain over the shelf until Flemish Pass as part of the coastal and </w:t>
      </w:r>
      <w:proofErr w:type="spellStart"/>
      <w:r w:rsidRPr="008B19B9">
        <w:t>shelfbreak</w:t>
      </w:r>
      <w:proofErr w:type="spellEnd"/>
      <w:r w:rsidRPr="008B19B9">
        <w:t xml:space="preserve"> branches of the Labrador Current. </w:t>
      </w:r>
      <w:r w:rsidRPr="00BF1F60">
        <w:t>By contrast waters originating from the West Greenland Current and found on the outer shelf near Hudson Strai</w:t>
      </w:r>
      <w:r w:rsidRPr="008B19B9">
        <w:t>t remain in the slope branch of the Labrador Current until past Hamilton Bank</w:t>
      </w:r>
      <w:r w:rsidR="00BF1F60">
        <w:t>,</w:t>
      </w:r>
      <w:r w:rsidRPr="008B19B9">
        <w:t xml:space="preserve"> where some are steered further onto the shelf and into the coastal current. Most of the waters circulating over the inner Labrador shelf are exported to the subpolar North Atlantic between Flemish Pass and just past the tail of the Grand Banks. There, they enter the North Atlantic Current and follow its path downstream. In the following, we discuss exchanges between the shelf and the interior regions, between the coastal and </w:t>
      </w:r>
      <w:proofErr w:type="spellStart"/>
      <w:r w:rsidRPr="008B19B9">
        <w:t>shelfbreak</w:t>
      </w:r>
      <w:proofErr w:type="spellEnd"/>
      <w:r w:rsidRPr="008B19B9">
        <w:t xml:space="preserve"> branches of the Labrador Current, and between the </w:t>
      </w:r>
      <w:proofErr w:type="spellStart"/>
      <w:r w:rsidRPr="008B19B9">
        <w:t>shelfbreak</w:t>
      </w:r>
      <w:proofErr w:type="spellEnd"/>
      <w:r w:rsidRPr="008B19B9">
        <w:t xml:space="preserve"> and slope branches of the Labrador Current. </w:t>
      </w:r>
    </w:p>
    <w:p w14:paraId="259A8837" w14:textId="59EB6126" w:rsidR="00961A3B" w:rsidRPr="008B19B9" w:rsidRDefault="00961A3B" w:rsidP="00961A3B">
      <w:pPr>
        <w:spacing w:after="240"/>
      </w:pPr>
      <w:r w:rsidRPr="008B19B9">
        <w:t>Consistent with previous studies (Myers et al</w:t>
      </w:r>
      <w:r w:rsidR="00BF1F60">
        <w:t>.</w:t>
      </w:r>
      <w:r w:rsidRPr="008B19B9">
        <w:t xml:space="preserve"> 2005, </w:t>
      </w:r>
      <w:proofErr w:type="spellStart"/>
      <w:r w:rsidRPr="008B19B9">
        <w:t>Penelly</w:t>
      </w:r>
      <w:proofErr w:type="spellEnd"/>
      <w:r w:rsidRPr="008B19B9">
        <w:t xml:space="preserve"> et al</w:t>
      </w:r>
      <w:r w:rsidR="00BF1F60">
        <w:t>.</w:t>
      </w:r>
      <w:r w:rsidRPr="008B19B9">
        <w:t xml:space="preserve"> 2019), our results show no direct connection between the inner Labrador shelf and the central Labrador Sea. Drifter coverage is limited in time however, and we cannot exclude the possibility that limited and local exchanges occur, as suggested in </w:t>
      </w:r>
      <w:proofErr w:type="spellStart"/>
      <w:r w:rsidRPr="008B19B9">
        <w:t>Howatt</w:t>
      </w:r>
      <w:proofErr w:type="spellEnd"/>
      <w:r w:rsidRPr="008B19B9">
        <w:t xml:space="preserve"> et al</w:t>
      </w:r>
      <w:r w:rsidR="00BF1F60">
        <w:t>.</w:t>
      </w:r>
      <w:r w:rsidRPr="008B19B9">
        <w:t xml:space="preserve"> (2018) and Clément et al</w:t>
      </w:r>
      <w:r w:rsidR="00BF1F60">
        <w:t>.</w:t>
      </w:r>
      <w:r w:rsidRPr="008B19B9">
        <w:t xml:space="preserve"> (2023). One of the drifters originating from Hudson Strait briefly entered the Labrador Sea before flowing back towards the Labrador Current, which could be a clue of possible exchanges, albeit limited and local in nature. Further investigation of small-scale exchanges between the Labrador shelf and central Labrador Sea could be useful to understand local processes, however our results suggest that an increase in freshwater input to the Labrador Shelf would primarily affect the amount of freshwater exported at the Grand Banks of Newfoundland, rather than directly the interior Labrador Sea.</w:t>
      </w:r>
    </w:p>
    <w:p w14:paraId="34686512" w14:textId="77777777" w:rsidR="00961A3B" w:rsidRPr="008B19B9" w:rsidRDefault="00961A3B" w:rsidP="00961A3B">
      <w:pPr>
        <w:spacing w:after="240"/>
      </w:pPr>
      <w:r w:rsidRPr="008B19B9">
        <w:t xml:space="preserve">By contrast, we observe recurrent exchanges between the coastal and </w:t>
      </w:r>
      <w:proofErr w:type="spellStart"/>
      <w:r w:rsidRPr="008B19B9">
        <w:t>shelfbreak</w:t>
      </w:r>
      <w:proofErr w:type="spellEnd"/>
      <w:r w:rsidRPr="008B19B9">
        <w:t xml:space="preserve"> branches of the Labrador Current. Deep troughs that cut across the shelf steer waters from the </w:t>
      </w:r>
      <w:proofErr w:type="spellStart"/>
      <w:r w:rsidRPr="008B19B9">
        <w:t>shelfbreak</w:t>
      </w:r>
      <w:proofErr w:type="spellEnd"/>
      <w:r w:rsidRPr="008B19B9">
        <w:t xml:space="preserve"> current towards the coast</w:t>
      </w:r>
      <w:commentRangeStart w:id="45"/>
      <w:commentRangeStart w:id="46"/>
      <w:r w:rsidRPr="008B19B9">
        <w:t xml:space="preserve">, that then mixes with the coastal current or is steered back towards the </w:t>
      </w:r>
      <w:proofErr w:type="spellStart"/>
      <w:r w:rsidRPr="008B19B9">
        <w:t>shelfbreak</w:t>
      </w:r>
      <w:commentRangeEnd w:id="45"/>
      <w:proofErr w:type="spellEnd"/>
      <w:r w:rsidRPr="008B19B9">
        <w:rPr>
          <w:rStyle w:val="CommentReference"/>
        </w:rPr>
        <w:commentReference w:id="45"/>
      </w:r>
      <w:commentRangeEnd w:id="46"/>
      <w:r w:rsidRPr="008B19B9">
        <w:rPr>
          <w:rStyle w:val="CommentReference"/>
        </w:rPr>
        <w:commentReference w:id="46"/>
      </w:r>
      <w:r w:rsidRPr="008B19B9">
        <w:t xml:space="preserve">.  South of 58°N, drifters that originate from Hudson and Davis Strait are not distinguishable as they flow downstream over the Labrador shelf. This is in contrast with the results from </w:t>
      </w:r>
      <w:proofErr w:type="spellStart"/>
      <w:r w:rsidRPr="008B19B9">
        <w:t>Florindo</w:t>
      </w:r>
      <w:proofErr w:type="spellEnd"/>
      <w:r w:rsidRPr="008B19B9">
        <w:t xml:space="preserve"> Lopez et al. (2020), who argue that the coastal current stems from the Hudson Strait outflow, and that it remains distinguishable from Baffin Bay waters until Seal Island, at 54°N. The circulation inferred from the drifter dataset is similar to early descriptions of the Labrador Current which highlighted the influence of troughs and saddles on the circulation (Peterson et al 1987) and identified them as a potential source for the coastal branch of the Labrador Current (</w:t>
      </w:r>
      <w:proofErr w:type="spellStart"/>
      <w:r w:rsidRPr="008B19B9">
        <w:t>Colbourne</w:t>
      </w:r>
      <w:proofErr w:type="spellEnd"/>
      <w:r w:rsidRPr="008B19B9">
        <w:t xml:space="preserve"> et al 1997). The drifter data do </w:t>
      </w:r>
      <w:r w:rsidRPr="008B19B9">
        <w:lastRenderedPageBreak/>
        <w:t xml:space="preserve">not show a direct connection between the Hudson Strait outflow and the coastal branch of the Labrador Current, but more observations would be necessary to understand this connection and the origin of the coastal branch. </w:t>
      </w:r>
    </w:p>
    <w:p w14:paraId="51BB47CA" w14:textId="4F3B8BDE" w:rsidR="00961A3B" w:rsidRPr="008B19B9" w:rsidRDefault="00961A3B" w:rsidP="00961A3B">
      <w:pPr>
        <w:spacing w:after="240"/>
      </w:pPr>
      <w:r w:rsidRPr="008B19B9">
        <w:t xml:space="preserve">We also </w:t>
      </w:r>
      <w:commentRangeStart w:id="47"/>
      <w:commentRangeStart w:id="48"/>
      <w:commentRangeStart w:id="49"/>
      <w:r w:rsidRPr="008B19B9">
        <w:t xml:space="preserve">observe </w:t>
      </w:r>
      <w:commentRangeEnd w:id="47"/>
      <w:r w:rsidRPr="008B19B9">
        <w:rPr>
          <w:rStyle w:val="CommentReference"/>
        </w:rPr>
        <w:commentReference w:id="47"/>
      </w:r>
      <w:commentRangeEnd w:id="48"/>
      <w:r w:rsidRPr="008B19B9">
        <w:rPr>
          <w:rStyle w:val="CommentReference"/>
        </w:rPr>
        <w:commentReference w:id="48"/>
      </w:r>
      <w:commentRangeEnd w:id="49"/>
      <w:r w:rsidRPr="008B19B9">
        <w:rPr>
          <w:rStyle w:val="CommentReference"/>
        </w:rPr>
        <w:commentReference w:id="49"/>
      </w:r>
      <w:r w:rsidRPr="008B19B9">
        <w:t>limited exchange between the waters flowing over the shelf and over the slope. Convection in the boundary current also leads to the formation of dense waters, albeit lighter than the ones formed in the interior Labrador Sea (</w:t>
      </w:r>
      <w:proofErr w:type="spellStart"/>
      <w:r w:rsidR="00447768" w:rsidRPr="008B19B9">
        <w:t>Pickart</w:t>
      </w:r>
      <w:proofErr w:type="spellEnd"/>
      <w:r w:rsidR="00447768" w:rsidRPr="008B19B9">
        <w:t xml:space="preserve"> et al</w:t>
      </w:r>
      <w:r w:rsidR="00447768">
        <w:t>.</w:t>
      </w:r>
      <w:r w:rsidR="00447768" w:rsidRPr="008B19B9">
        <w:t xml:space="preserve"> 1997</w:t>
      </w:r>
      <w:r w:rsidR="00447768">
        <w:t xml:space="preserve">, </w:t>
      </w:r>
      <w:r w:rsidRPr="008B19B9">
        <w:t>Palter et al</w:t>
      </w:r>
      <w:r w:rsidR="00447768">
        <w:t>.</w:t>
      </w:r>
      <w:r w:rsidRPr="008B19B9">
        <w:t xml:space="preserve"> 2008). Because they can be directly exported southwards, these intermediate dense waters were suggested to have a more direct impact on the overturning than waters formed in the interior, that first need to enter the boundary current via eddy exchange (Georgiou et al. 2019, 2021). </w:t>
      </w:r>
      <w:r w:rsidR="00447768" w:rsidRPr="008B19B9">
        <w:t>Therefore,</w:t>
      </w:r>
      <w:r w:rsidRPr="008B19B9">
        <w:t xml:space="preserve"> exchanges between the fresh shelf and the slope branch of the Labrador Current, where the transformation of waters to denser classes is expected to happen, could impact </w:t>
      </w:r>
      <w:r w:rsidR="00447768">
        <w:t>the</w:t>
      </w:r>
      <w:r w:rsidRPr="008B19B9">
        <w:t xml:space="preserve"> formation</w:t>
      </w:r>
      <w:r w:rsidR="00447768">
        <w:t xml:space="preserve"> of intermediate deep waters there,</w:t>
      </w:r>
      <w:r w:rsidRPr="008B19B9">
        <w:t xml:space="preserve"> and</w:t>
      </w:r>
      <w:r w:rsidR="00447768">
        <w:t xml:space="preserve"> the</w:t>
      </w:r>
      <w:r w:rsidRPr="008B19B9">
        <w:t xml:space="preserve"> overturning. Though the limit between the slope and </w:t>
      </w:r>
      <w:proofErr w:type="spellStart"/>
      <w:r w:rsidRPr="008B19B9">
        <w:t>shelfbreak</w:t>
      </w:r>
      <w:proofErr w:type="spellEnd"/>
      <w:r w:rsidRPr="008B19B9">
        <w:t xml:space="preserve"> branches of the Labrador Current is difficult to identify from our dataset, </w:t>
      </w:r>
      <w:r w:rsidR="00447768">
        <w:t>Fig 8.</w:t>
      </w:r>
      <w:r w:rsidRPr="008B19B9">
        <w:t xml:space="preserve"> shows clearly different behaviours between drifters that flow over the shallower and over the deeper isobaths of the Labrador shelf and slope, suggesting limited interactions between waters found over the shelf and at the slope. This suggests that fresh waters flowing over</w:t>
      </w:r>
      <w:r w:rsidR="00447768">
        <w:t xml:space="preserve"> the</w:t>
      </w:r>
      <w:r w:rsidRPr="008B19B9">
        <w:t xml:space="preserve"> Labrador shelf would not immediately affect the slope branch of the Labrador Current, until they reach the Newfoundland region. </w:t>
      </w:r>
    </w:p>
    <w:p w14:paraId="18BDF251" w14:textId="77777777" w:rsidR="00961A3B" w:rsidRPr="008B19B9" w:rsidRDefault="00961A3B" w:rsidP="00961A3B">
      <w:pPr>
        <w:pStyle w:val="Heading2"/>
      </w:pPr>
      <w:r w:rsidRPr="008B19B9">
        <w:t>4.2 Possible impact of increasing freshwater input to the Labrador Shelf on the subpolar North Atlantic</w:t>
      </w:r>
    </w:p>
    <w:p w14:paraId="4A05D069" w14:textId="77777777" w:rsidR="00961A3B" w:rsidRPr="008B19B9" w:rsidDel="00B12E85" w:rsidRDefault="00961A3B" w:rsidP="00961A3B">
      <w:pPr>
        <w:rPr>
          <w:del w:id="50" w:author="elodie.duyck@ad.cen.uni-hamburg.de" w:date="2024-07-31T11:39:00Z"/>
        </w:rPr>
      </w:pPr>
      <w:commentRangeStart w:id="51"/>
      <w:commentRangeStart w:id="52"/>
      <w:commentRangeStart w:id="53"/>
      <w:del w:id="54" w:author="elodie.duyck@ad.cen.uni-hamburg.de" w:date="2024-07-31T11:39:00Z">
        <w:r w:rsidRPr="008B19B9" w:rsidDel="00B12E85">
          <w:delText xml:space="preserve">In the coming </w:delText>
        </w:r>
        <w:commentRangeEnd w:id="51"/>
        <w:r w:rsidRPr="008B19B9" w:rsidDel="00B12E85">
          <w:rPr>
            <w:rStyle w:val="CommentReference"/>
          </w:rPr>
          <w:commentReference w:id="51"/>
        </w:r>
        <w:commentRangeEnd w:id="52"/>
        <w:r w:rsidRPr="008B19B9" w:rsidDel="00B12E85">
          <w:rPr>
            <w:rStyle w:val="CommentReference"/>
          </w:rPr>
          <w:commentReference w:id="52"/>
        </w:r>
      </w:del>
      <w:commentRangeEnd w:id="53"/>
      <w:r w:rsidRPr="008B19B9">
        <w:rPr>
          <w:rStyle w:val="CommentReference"/>
        </w:rPr>
        <w:commentReference w:id="53"/>
      </w:r>
      <w:del w:id="55" w:author="elodie.duyck@ad.cen.uni-hamburg.de" w:date="2024-07-31T11:39:00Z">
        <w:r w:rsidRPr="008B19B9" w:rsidDel="00B12E85">
          <w:delText xml:space="preserve">decades, increasing amounts of freshwater will enter the Labrador Shelf from the Arctic (Shu et al 2018), from Hudson Strait </w:delText>
        </w:r>
        <w:bookmarkStart w:id="56" w:name="_Hlk165238807"/>
        <w:r w:rsidRPr="008B19B9" w:rsidDel="00B12E85">
          <w:delText>(Déry et al 2009)</w:delText>
        </w:r>
        <w:bookmarkEnd w:id="56"/>
        <w:r w:rsidRPr="008B19B9" w:rsidDel="00B12E85">
          <w:delText>, and from the Greenland Ice sheet (The IMBIE team 2020). In addition, the Beaufort Gyre which has been accumulating freshwater in the last two decades, is suggested to be close to a change of state (</w:delText>
        </w:r>
        <w:commentRangeStart w:id="57"/>
        <w:commentRangeStart w:id="58"/>
        <w:r w:rsidRPr="008B19B9" w:rsidDel="00B12E85">
          <w:delText>Lin et al 2023</w:delText>
        </w:r>
        <w:commentRangeEnd w:id="57"/>
        <w:r w:rsidRPr="008B19B9" w:rsidDel="00B12E85">
          <w:rPr>
            <w:rStyle w:val="CommentReference"/>
          </w:rPr>
          <w:commentReference w:id="57"/>
        </w:r>
        <w:commentRangeEnd w:id="58"/>
        <w:r w:rsidRPr="008B19B9" w:rsidDel="00B12E85">
          <w:rPr>
            <w:rStyle w:val="CommentReference"/>
          </w:rPr>
          <w:commentReference w:id="58"/>
        </w:r>
        <w:r w:rsidRPr="008B19B9" w:rsidDel="00B12E85">
          <w:delText xml:space="preserve">), which could lead to the release of large amounts of freshwater onto the Labrador shelf over a shorter timescale </w:delText>
        </w:r>
      </w:del>
      <w:ins w:id="59" w:author="Eleanor Frajka-Williams" w:date="2024-07-19T08:36:00Z">
        <w:del w:id="60" w:author="elodie.duyck@ad.cen.uni-hamburg.de" w:date="2024-07-31T11:39:00Z">
          <w:r w:rsidRPr="008B19B9" w:rsidDel="00B12E85">
            <w:delText xml:space="preserve">than Greenland melt </w:delText>
          </w:r>
        </w:del>
      </w:ins>
      <w:del w:id="61" w:author="elodie.duyck@ad.cen.uni-hamburg.de" w:date="2024-07-31T11:39:00Z">
        <w:r w:rsidRPr="008B19B9" w:rsidDel="00B12E85">
          <w:delText xml:space="preserve">(Zhang et al 2021). </w:delText>
        </w:r>
      </w:del>
    </w:p>
    <w:p w14:paraId="5C1934D1" w14:textId="7EF4C846" w:rsidR="00961A3B" w:rsidRPr="008B19B9" w:rsidRDefault="00961A3B" w:rsidP="00447768">
      <w:pPr>
        <w:spacing w:after="240"/>
      </w:pPr>
      <w:r w:rsidRPr="008B19B9">
        <w:t xml:space="preserve">Our results suggest that the influence </w:t>
      </w:r>
      <w:r w:rsidRPr="00447768">
        <w:t xml:space="preserve">of </w:t>
      </w:r>
      <w:r w:rsidRPr="00447768">
        <w:t xml:space="preserve">increasing </w:t>
      </w:r>
      <w:r w:rsidRPr="00447768">
        <w:t>fluxes of</w:t>
      </w:r>
      <w:r w:rsidRPr="00447768">
        <w:t xml:space="preserve"> freshwater</w:t>
      </w:r>
      <w:r w:rsidRPr="00447768">
        <w:t xml:space="preserve"> from the Arctic,</w:t>
      </w:r>
      <w:r w:rsidRPr="00447768">
        <w:t xml:space="preserve"> </w:t>
      </w:r>
      <w:r w:rsidRPr="008B19B9">
        <w:t>Hud</w:t>
      </w:r>
      <w:r w:rsidRPr="008B19B9">
        <w:t xml:space="preserve">son Strait </w:t>
      </w:r>
      <w:r w:rsidRPr="00447768">
        <w:t>and most of the west Greenland ice sheet</w:t>
      </w:r>
      <w:r w:rsidRPr="008B19B9">
        <w:t xml:space="preserve"> would be limited to the inner Labrador shelf, at least until the water reaches the Grand Banks of Newfoundland and thus is out of the Labrador Sea. This is consistent with tracer studies focusing on the fate of freshwater released from the Beaufort Gyre (</w:t>
      </w:r>
      <w:bookmarkStart w:id="62" w:name="_Hlk165238840"/>
      <w:r w:rsidRPr="008B19B9">
        <w:t>Zhang et al 2021</w:t>
      </w:r>
      <w:bookmarkEnd w:id="62"/>
      <w:r w:rsidRPr="008B19B9">
        <w:t>) and the Greenland Ice Sheet (</w:t>
      </w:r>
      <w:proofErr w:type="spellStart"/>
      <w:r w:rsidRPr="008B19B9">
        <w:t>Dukhovskoy</w:t>
      </w:r>
      <w:proofErr w:type="spellEnd"/>
      <w:r w:rsidRPr="008B19B9">
        <w:t xml:space="preserve"> et al</w:t>
      </w:r>
      <w:r w:rsidR="00447768">
        <w:t>.</w:t>
      </w:r>
      <w:r w:rsidRPr="008B19B9">
        <w:t xml:space="preserve"> 2019, Gillard et al</w:t>
      </w:r>
      <w:r w:rsidR="00447768">
        <w:t>.</w:t>
      </w:r>
      <w:r w:rsidRPr="008B19B9">
        <w:t xml:space="preserve"> 2016). As they leave the shelf between Flemish Pass and the tail of the Grand Banks, the fresh surface waters transported by the coastal and </w:t>
      </w:r>
      <w:proofErr w:type="spellStart"/>
      <w:r w:rsidRPr="008B19B9">
        <w:t>shelfbreak</w:t>
      </w:r>
      <w:proofErr w:type="spellEnd"/>
      <w:r w:rsidRPr="008B19B9">
        <w:t xml:space="preserve"> branches of the Labrador Current mix with the salty and warm North Atlantic Current waters, before continuing along its path into the subpolar North Atlantic. Increased freshwater fluxes from Davis Strait, Hudson Strait and the West Greenland ice sheet </w:t>
      </w:r>
      <w:r w:rsidRPr="008B19B9">
        <w:t xml:space="preserve">could </w:t>
      </w:r>
      <w:r w:rsidRPr="008B19B9">
        <w:t>therefore lead to the formation of a salinity anomaly stemming from offshore of the Grand Banks</w:t>
      </w:r>
      <w:r w:rsidRPr="008B19B9">
        <w:t>, rather than directly affect the interior Labrador Sea</w:t>
      </w:r>
      <w:r w:rsidRPr="008B19B9">
        <w:t xml:space="preserve">. </w:t>
      </w:r>
    </w:p>
    <w:p w14:paraId="4E0C2C9D" w14:textId="3668041A" w:rsidR="00961A3B" w:rsidRPr="008B19B9" w:rsidRDefault="00961A3B" w:rsidP="00447768">
      <w:pPr>
        <w:spacing w:after="240"/>
      </w:pPr>
      <w:r w:rsidRPr="008B19B9">
        <w:t xml:space="preserve">A salinity anomaly started developing </w:t>
      </w:r>
      <w:r w:rsidRPr="008B19B9">
        <w:t xml:space="preserve">offshore of the Grand Banks </w:t>
      </w:r>
      <w:r w:rsidRPr="008B19B9">
        <w:t>in 2012</w:t>
      </w:r>
      <w:r w:rsidRPr="008B19B9">
        <w:t xml:space="preserve"> (Holliday et a</w:t>
      </w:r>
      <w:r w:rsidRPr="008B19B9">
        <w:t>l 2020).  Th</w:t>
      </w:r>
      <w:r w:rsidRPr="008B19B9">
        <w:t>e</w:t>
      </w:r>
      <w:r w:rsidRPr="008B19B9">
        <w:t xml:space="preserve"> freshening</w:t>
      </w:r>
      <w:r w:rsidRPr="008B19B9">
        <w:t xml:space="preserve"> was attributed to an intensified flow of Labrador Current waters off the shelf in that region following changes in </w:t>
      </w:r>
      <w:r w:rsidRPr="008B19B9">
        <w:t xml:space="preserve">regional </w:t>
      </w:r>
      <w:r w:rsidRPr="008B19B9">
        <w:t>wind patterns (Holiday et al</w:t>
      </w:r>
      <w:r w:rsidR="00447768">
        <w:t>.</w:t>
      </w:r>
      <w:r w:rsidRPr="008B19B9">
        <w:t xml:space="preserve"> 2020; Fox et al., 2022; Jutras et al 2023). Found in 2012-2016 in the Iceland Basin (</w:t>
      </w:r>
      <w:bookmarkStart w:id="63" w:name="_Hlk165238895"/>
      <w:proofErr w:type="spellStart"/>
      <w:r w:rsidRPr="008B19B9">
        <w:t>Furey</w:t>
      </w:r>
      <w:proofErr w:type="spellEnd"/>
      <w:r w:rsidRPr="008B19B9">
        <w:t xml:space="preserve"> et al</w:t>
      </w:r>
      <w:r w:rsidR="00447768">
        <w:t>.</w:t>
      </w:r>
      <w:r w:rsidRPr="008B19B9">
        <w:t xml:space="preserve"> 202</w:t>
      </w:r>
      <w:bookmarkEnd w:id="63"/>
      <w:r w:rsidRPr="008B19B9">
        <w:t xml:space="preserve">3), the </w:t>
      </w:r>
      <w:r w:rsidRPr="008B19B9">
        <w:lastRenderedPageBreak/>
        <w:t xml:space="preserve">salinity anomaly was then advected into the </w:t>
      </w:r>
      <w:proofErr w:type="spellStart"/>
      <w:r w:rsidRPr="008B19B9">
        <w:t>Irminger</w:t>
      </w:r>
      <w:proofErr w:type="spellEnd"/>
      <w:r w:rsidRPr="008B19B9">
        <w:t xml:space="preserve"> Current and the interior </w:t>
      </w:r>
      <w:proofErr w:type="spellStart"/>
      <w:r w:rsidRPr="008B19B9">
        <w:t>Irminger</w:t>
      </w:r>
      <w:proofErr w:type="spellEnd"/>
      <w:r w:rsidRPr="008B19B9">
        <w:t xml:space="preserve"> Sea. </w:t>
      </w:r>
      <w:proofErr w:type="spellStart"/>
      <w:r w:rsidRPr="008B19B9">
        <w:t>Bil</w:t>
      </w:r>
      <w:r w:rsidR="00447768">
        <w:t>ò</w:t>
      </w:r>
      <w:proofErr w:type="spellEnd"/>
      <w:r w:rsidRPr="008B19B9">
        <w:t xml:space="preserve"> et al</w:t>
      </w:r>
      <w:r w:rsidR="00447768">
        <w:t>.</w:t>
      </w:r>
      <w:r w:rsidRPr="008B19B9">
        <w:t xml:space="preserve"> (2022) argue that it led to a doubling of the stratification of the upper 1000m in the </w:t>
      </w:r>
      <w:proofErr w:type="spellStart"/>
      <w:r w:rsidRPr="008B19B9">
        <w:t>Irminger</w:t>
      </w:r>
      <w:proofErr w:type="spellEnd"/>
      <w:r w:rsidRPr="008B19B9">
        <w:t xml:space="preserve"> Sea between 2017 and 2020 and was partly responsible for the suppression of deep convection in the winters of 2018 and 2019. </w:t>
      </w:r>
    </w:p>
    <w:p w14:paraId="44185216" w14:textId="27460C4E" w:rsidR="00961A3B" w:rsidRPr="008B19B9" w:rsidRDefault="00961A3B" w:rsidP="00447768">
      <w:pPr>
        <w:spacing w:after="240"/>
      </w:pPr>
      <w:r w:rsidRPr="008B19B9">
        <w:t>The trajectory and impact of that salinity anomaly in the subpolar North Atlantic suggests that a freshening of the Labrador shelf due to increased freshwater input from Greenland and the Arctic could also have an indirect i</w:t>
      </w:r>
      <w:r w:rsidR="008C3AAE">
        <w:t>nfluence</w:t>
      </w:r>
      <w:r w:rsidRPr="008B19B9">
        <w:t xml:space="preserve"> on the water properties of the upper layers and on deep convection in </w:t>
      </w:r>
      <w:r w:rsidR="00447768">
        <w:t xml:space="preserve">the </w:t>
      </w:r>
      <w:proofErr w:type="spellStart"/>
      <w:r w:rsidR="00447768">
        <w:t>Irminger</w:t>
      </w:r>
      <w:proofErr w:type="spellEnd"/>
      <w:r w:rsidR="00447768">
        <w:t xml:space="preserve"> and Labrador seas</w:t>
      </w:r>
      <w:r w:rsidRPr="008B19B9">
        <w:t>. The relation between increased freshwater input onto the Labrador Shelf and increased freshwater fluxes off the Grand Banks would depend on several factors and likely not be linear</w:t>
      </w:r>
      <w:r w:rsidRPr="008B19B9">
        <w:t>, making the magnitude of such an anomaly difficult to estimate</w:t>
      </w:r>
      <w:r w:rsidRPr="008B19B9">
        <w:t xml:space="preserve">. For </w:t>
      </w:r>
      <w:r w:rsidRPr="008B19B9">
        <w:t>instance,</w:t>
      </w:r>
      <w:r w:rsidRPr="008B19B9">
        <w:t xml:space="preserve"> </w:t>
      </w:r>
      <w:r w:rsidRPr="008B19B9">
        <w:t>a fres</w:t>
      </w:r>
      <w:r w:rsidRPr="008B19B9">
        <w:t>h</w:t>
      </w:r>
      <w:r w:rsidRPr="008B19B9">
        <w:t xml:space="preserve">er shelf would </w:t>
      </w:r>
      <w:r w:rsidRPr="008B19B9">
        <w:t xml:space="preserve">increase the density gradient between the shelf and the interior, leading to an acceleration of the Labrador Current, which could </w:t>
      </w:r>
      <w:r w:rsidRPr="008B19B9">
        <w:t>a</w:t>
      </w:r>
      <w:r w:rsidRPr="008B19B9">
        <w:t xml:space="preserve">lso </w:t>
      </w:r>
      <w:r w:rsidRPr="008B19B9">
        <w:t>contribute to enhancing detachment at sharp bathymetric bends (</w:t>
      </w:r>
      <w:bookmarkStart w:id="64" w:name="_Hlk165238921"/>
      <w:r w:rsidRPr="008B19B9">
        <w:t>Chapman 2003</w:t>
      </w:r>
      <w:bookmarkEnd w:id="64"/>
      <w:r w:rsidRPr="008B19B9">
        <w:t xml:space="preserve">, Jutras et al 2023). </w:t>
      </w:r>
    </w:p>
    <w:p w14:paraId="7411E1AB" w14:textId="74EA2E73" w:rsidR="00961A3B" w:rsidRPr="008B19B9" w:rsidRDefault="00961A3B" w:rsidP="00447768">
      <w:pPr>
        <w:spacing w:after="240"/>
      </w:pPr>
      <w:commentRangeStart w:id="65"/>
      <w:r w:rsidRPr="008B19B9">
        <w:t>How</w:t>
      </w:r>
      <w:commentRangeEnd w:id="65"/>
      <w:r w:rsidRPr="008B19B9">
        <w:rPr>
          <w:rStyle w:val="CommentReference"/>
        </w:rPr>
        <w:commentReference w:id="65"/>
      </w:r>
      <w:r w:rsidRPr="008B19B9">
        <w:t xml:space="preserve"> increased freshwater input to the subpolar North Atlantic may affect the region is dependent on the origin of that freshwater: Freshwater that first circulates over the East Greenland shelf, originating from </w:t>
      </w:r>
      <w:proofErr w:type="spellStart"/>
      <w:r w:rsidRPr="008B19B9">
        <w:t>Fram</w:t>
      </w:r>
      <w:proofErr w:type="spellEnd"/>
      <w:r w:rsidRPr="008B19B9">
        <w:t xml:space="preserve"> Strait or from Greenland, can directly enter the Labrador Sea via the West Greenland shelf, and therefore potentially have a direct impact on the salinity and stratification of its upper layer. This is exemplified by the 1970s great salinity anomaly which was attributed to increased </w:t>
      </w:r>
      <w:proofErr w:type="spellStart"/>
      <w:r w:rsidRPr="008B19B9">
        <w:t>Fram</w:t>
      </w:r>
      <w:proofErr w:type="spellEnd"/>
      <w:r w:rsidRPr="008B19B9">
        <w:t xml:space="preserve"> Strait outflow (Dickson et al 1988, </w:t>
      </w:r>
      <w:proofErr w:type="spellStart"/>
      <w:r w:rsidRPr="008B19B9">
        <w:t>Hakkinen</w:t>
      </w:r>
      <w:proofErr w:type="spellEnd"/>
      <w:r w:rsidRPr="008B19B9">
        <w:t xml:space="preserve"> et al 1993) and was suggested, together with </w:t>
      </w:r>
      <w:r w:rsidR="00447768">
        <w:t>reduced surface heat fluxes</w:t>
      </w:r>
      <w:r w:rsidRPr="008B19B9">
        <w:t>, to have contributed to a temporary shutdown of deep convection in the Labrador Sea (</w:t>
      </w:r>
      <w:r w:rsidR="00447768" w:rsidRPr="008B19B9">
        <w:t>Lazier et al 1980</w:t>
      </w:r>
      <w:r w:rsidR="00447768">
        <w:t xml:space="preserve">, </w:t>
      </w:r>
      <w:r w:rsidRPr="008B19B9">
        <w:t xml:space="preserve">Gelderloos et al 2012). On the other hand, freshwater that stems from Baffin Bay and Davis Strait, or from most of the West Greenland ice sheet, can only enter the interior subpolar North Atlantic further downstream: at the Grand Banks of Newfoundland. It then also has the potential to affect deep convection regions, but indirectly, as a vertically mixed salinity anomaly that circulates around the subpolar North Atlantic on a timescale of several years. Moreover, different processes that can lead to increased freshwater input to the subpolar North Atlantic from different regions operate at different timescales: While a release of the Beaufort Gyre could lead to several thousands of cubic kilometres of waters entering the region within a few years (Zhang et al 2021, Timmermans and </w:t>
      </w:r>
      <w:proofErr w:type="spellStart"/>
      <w:r w:rsidRPr="008B19B9">
        <w:t>Toole</w:t>
      </w:r>
      <w:proofErr w:type="spellEnd"/>
      <w:r w:rsidRPr="008B19B9">
        <w:t xml:space="preserve"> 2023), the accelerating melt of the Greenland Ice Sheet is a more continuous but also slower process. </w:t>
      </w:r>
    </w:p>
    <w:p w14:paraId="6D0B487E" w14:textId="77777777" w:rsidR="00961A3B" w:rsidRPr="008B19B9" w:rsidRDefault="00961A3B" w:rsidP="00961A3B">
      <w:pPr>
        <w:pStyle w:val="Heading1"/>
      </w:pPr>
      <w:r w:rsidRPr="008B19B9">
        <w:t>5. Conclusion</w:t>
      </w:r>
    </w:p>
    <w:p w14:paraId="64E8EEDA" w14:textId="28F80D7A" w:rsidR="00961A3B" w:rsidRPr="008B19B9" w:rsidRDefault="00961A3B" w:rsidP="00961A3B">
      <w:r w:rsidRPr="008B19B9">
        <w:t>This study presents an investigation of the circulation of fresh waters originating from Baffin Bay and Hudson Bay over the Labrador Shelf and into the subpolar North Atlantic, based on a surface drifter dataset spanning 1990 to 2023. It is motivated by the need to understand how increasing freshwater input from Greenland and the Arctic may affect the subpolar North Atlantic in the coming decades, and its impact on key processes such as deep convection in the Labrador Sea.</w:t>
      </w:r>
    </w:p>
    <w:p w14:paraId="571FFC62" w14:textId="77777777" w:rsidR="00961A3B" w:rsidRPr="008B19B9" w:rsidRDefault="00961A3B" w:rsidP="007D026E">
      <w:pPr>
        <w:spacing w:after="240"/>
      </w:pPr>
      <w:r w:rsidRPr="008B19B9">
        <w:t xml:space="preserve">We show that waters originating from Baffin / Hudson Bay mostly remain over the Labrador Shelf before they reach Newfoundland, and do not directly enter the convection region of the Labrador Sea. They are only exported to the subpolar North Atlantic downstream of Flemish Pass, that is past the Labrador Sea. There are also only limited exchanges between the </w:t>
      </w:r>
      <w:r w:rsidRPr="008B19B9">
        <w:lastRenderedPageBreak/>
        <w:t>shelf and slope region of the Labrador Current, suggesting no direct influence of these fresh waters on convection in the boundary current.</w:t>
      </w:r>
    </w:p>
    <w:p w14:paraId="0122179E" w14:textId="4BD4ADEF" w:rsidR="00961A3B" w:rsidRPr="008B19B9" w:rsidRDefault="00961A3B" w:rsidP="007D026E">
      <w:pPr>
        <w:spacing w:after="240"/>
      </w:pPr>
      <w:r w:rsidRPr="008B19B9">
        <w:t xml:space="preserve">Using the drifters, we define typical pathways between Baffin / Hudson Bay and the interior subpolar North Atlantic: Baffin Bay waters first flow over the Baffin Island shelf via the Baffin Island Current. They then follow the topography to the mouth of Hudson Strait, and are joined by waters from Hudson Strait and the recirculating West Greenland Current. Over the Labrador shelf, most of these waters are steered towards the coast by deep canyons. Part remains in the coastal current downstream, while the rest re-enters the </w:t>
      </w:r>
      <w:proofErr w:type="spellStart"/>
      <w:r w:rsidRPr="008B19B9">
        <w:t>shelfbreak</w:t>
      </w:r>
      <w:proofErr w:type="spellEnd"/>
      <w:r w:rsidRPr="008B19B9">
        <w:t xml:space="preserve"> Labrador Current. The major part of Baffin / Hudson Bay origin waters found over the Labrador Shelf then flow</w:t>
      </w:r>
      <w:r w:rsidR="007D026E">
        <w:t>s</w:t>
      </w:r>
      <w:r w:rsidRPr="008B19B9">
        <w:t xml:space="preserve"> through Flemish Pass, and most are retroflected between the southern end of Flemish Pass and the tail of the Grand Banks. The waters exported at the Grand Banks mix into the North Atlantic Current, and spread in the subpolar North Atlantic along its path.</w:t>
      </w:r>
    </w:p>
    <w:p w14:paraId="15B4CE6E" w14:textId="3727E5A0" w:rsidR="00961A3B" w:rsidRPr="008B19B9" w:rsidRDefault="00961A3B" w:rsidP="007D026E">
      <w:pPr>
        <w:spacing w:after="240"/>
        <w:rPr>
          <w:ins w:id="66" w:author="Eleanor Frajka-Williams" w:date="2024-07-19T08:47:00Z"/>
        </w:rPr>
      </w:pPr>
      <w:r w:rsidRPr="008B19B9">
        <w:t xml:space="preserve">Increasing freshwater input to the Labrador shelf from Baffin Bay and Hudson Bay would likely not directly affect the central Labrador Sea, but rather could possibly lead to a freshwater anomaly stemming at the Grand Banks and circulating around the subpolar North Atlantic. This freshwater could then indirectly affect deep convection regions and in turn ventilation in the subpolar north Atlantic, as a weakened and vertically mixed anomaly. These results highlight the importance of considering the different possible origins of freshwater in the subpolar North Atlantic, as fresh waters originating from </w:t>
      </w:r>
      <w:proofErr w:type="spellStart"/>
      <w:r w:rsidRPr="008B19B9">
        <w:t>Fram</w:t>
      </w:r>
      <w:proofErr w:type="spellEnd"/>
      <w:r w:rsidRPr="008B19B9">
        <w:t xml:space="preserve"> Strait, Davis Strait and Greenland follow different pathways, and are influenced by different parameters, impacting where, how and how fast freshwater may enter the interior. </w:t>
      </w:r>
    </w:p>
    <w:p w14:paraId="54601030" w14:textId="77777777" w:rsidR="00961A3B" w:rsidRPr="008B19B9" w:rsidRDefault="00961A3B" w:rsidP="007D026E">
      <w:pPr>
        <w:spacing w:after="240"/>
      </w:pPr>
    </w:p>
    <w:p w14:paraId="0459E8CE" w14:textId="338103B3" w:rsidR="00961A3B" w:rsidRDefault="007F7C74" w:rsidP="007F7C74">
      <w:pPr>
        <w:pStyle w:val="Heading1"/>
      </w:pPr>
      <w:commentRangeStart w:id="67"/>
      <w:r>
        <w:t>Data availability</w:t>
      </w:r>
      <w:commentRangeEnd w:id="67"/>
      <w:r w:rsidR="004B32ED">
        <w:rPr>
          <w:rStyle w:val="CommentReference"/>
          <w:rFonts w:asciiTheme="minorHAnsi" w:eastAsiaTheme="minorHAnsi" w:hAnsiTheme="minorHAnsi" w:cstheme="minorBidi"/>
          <w:b w:val="0"/>
          <w:bCs w:val="0"/>
          <w:color w:val="auto"/>
          <w:kern w:val="0"/>
          <w:lang w:eastAsia="en-US"/>
        </w:rPr>
        <w:commentReference w:id="67"/>
      </w:r>
    </w:p>
    <w:p w14:paraId="7777CC2E" w14:textId="3511686C" w:rsidR="00A975BA" w:rsidRPr="00A975BA" w:rsidRDefault="00A975BA" w:rsidP="00A975BA">
      <w:r>
        <w:t xml:space="preserve">The data used in this study is </w:t>
      </w:r>
      <w:proofErr w:type="spellStart"/>
      <w:proofErr w:type="gramStart"/>
      <w:r>
        <w:t>public;y</w:t>
      </w:r>
      <w:proofErr w:type="spellEnd"/>
      <w:proofErr w:type="gramEnd"/>
      <w:r>
        <w:t xml:space="preserve"> available. The EGC-</w:t>
      </w:r>
      <w:proofErr w:type="spellStart"/>
      <w:r>
        <w:t>DrIFT</w:t>
      </w:r>
      <w:proofErr w:type="spellEnd"/>
      <w:r>
        <w:t xml:space="preserve"> dataset is available from </w:t>
      </w:r>
      <w:proofErr w:type="spellStart"/>
      <w:r>
        <w:t>Duyck</w:t>
      </w:r>
      <w:proofErr w:type="spellEnd"/>
      <w:r>
        <w:t xml:space="preserve"> and De Jong (2023b) can the GDP dataset from (). The bathymetry is the </w:t>
      </w:r>
      <w:proofErr w:type="spellStart"/>
      <w:r>
        <w:t>etopo</w:t>
      </w:r>
      <w:proofErr w:type="spellEnd"/>
      <w:r>
        <w:t xml:space="preserve"> 2022 v1 60s ice surface topography ()</w:t>
      </w:r>
      <w:bookmarkStart w:id="68" w:name="_GoBack"/>
      <w:bookmarkEnd w:id="68"/>
      <w:r>
        <w:t xml:space="preserve">. The </w:t>
      </w:r>
      <w:proofErr w:type="spellStart"/>
      <w:r>
        <w:t>Matlab</w:t>
      </w:r>
      <w:proofErr w:type="spellEnd"/>
      <w:r>
        <w:t xml:space="preserve"> code used to analyse the data and produce the figure can be foun</w:t>
      </w:r>
      <w:commentRangeStart w:id="69"/>
      <w:r>
        <w:t xml:space="preserve">d at  </w:t>
      </w:r>
      <w:commentRangeEnd w:id="69"/>
      <w:r>
        <w:rPr>
          <w:rStyle w:val="CommentReference"/>
          <w:rFonts w:asciiTheme="minorHAnsi" w:eastAsiaTheme="minorHAnsi" w:hAnsiTheme="minorHAnsi" w:cstheme="minorBidi"/>
          <w:lang w:eastAsia="en-US"/>
        </w:rPr>
        <w:commentReference w:id="69"/>
      </w:r>
    </w:p>
    <w:p w14:paraId="677AEFF8" w14:textId="2F246C22" w:rsidR="007F7C74" w:rsidRDefault="007F7C74" w:rsidP="007F7C74">
      <w:pPr>
        <w:pStyle w:val="Heading1"/>
      </w:pPr>
      <w:r>
        <w:t>Author contributions</w:t>
      </w:r>
    </w:p>
    <w:p w14:paraId="235527F9" w14:textId="5E6D5981" w:rsidR="00A975BA" w:rsidRPr="00A975BA" w:rsidRDefault="00A975BA" w:rsidP="00A975BA">
      <w:r>
        <w:t xml:space="preserve">ED and EFW conceptualized the analysis, ED performed the analysis and wrote the manuscript, with advice and critical feedback from EFW and NF. All authors discussed the results and finalized the paper.  </w:t>
      </w:r>
    </w:p>
    <w:p w14:paraId="741998B9" w14:textId="3379B8FA" w:rsidR="00A65682" w:rsidRDefault="00A65682" w:rsidP="00A65682">
      <w:pPr>
        <w:pStyle w:val="Heading1"/>
      </w:pPr>
      <w:r w:rsidRPr="00A65682">
        <w:rPr>
          <w:rStyle w:val="Strong"/>
          <w:b/>
          <w:bCs/>
        </w:rPr>
        <w:lastRenderedPageBreak/>
        <w:t>Competing interests</w:t>
      </w:r>
      <w:r w:rsidRPr="00A65682">
        <w:t xml:space="preserve"> </w:t>
      </w:r>
    </w:p>
    <w:p w14:paraId="5FBA1F71" w14:textId="29D057F0" w:rsidR="00A65682" w:rsidRPr="00A65682" w:rsidRDefault="00A65682" w:rsidP="00A65682">
      <w:r>
        <w:t xml:space="preserve">The authors declare they have no </w:t>
      </w:r>
      <w:r w:rsidR="00A975BA">
        <w:t xml:space="preserve">conflict of </w:t>
      </w:r>
      <w:r>
        <w:t>interest</w:t>
      </w:r>
    </w:p>
    <w:p w14:paraId="6B328B75" w14:textId="4766C877" w:rsidR="00545680" w:rsidRDefault="00545680" w:rsidP="00545680"/>
    <w:p w14:paraId="761E27BA" w14:textId="7E6FDF15" w:rsidR="00A975BA" w:rsidRDefault="00A975BA" w:rsidP="00A975BA">
      <w:pPr>
        <w:pStyle w:val="Heading1"/>
      </w:pPr>
      <w:r>
        <w:t>Acknowledgements</w:t>
      </w:r>
    </w:p>
    <w:p w14:paraId="24CE3785" w14:textId="5BA9A1A0" w:rsidR="00A975BA" w:rsidRDefault="00A975BA" w:rsidP="00A975BA">
      <w:pPr>
        <w:pStyle w:val="Heading1"/>
      </w:pPr>
      <w:r>
        <w:t>Financial support</w:t>
      </w:r>
    </w:p>
    <w:p w14:paraId="15AA6B57" w14:textId="230263BC" w:rsidR="00A975BA" w:rsidRDefault="00A975BA" w:rsidP="00545680">
      <w:r>
        <w:t>The research has been supported by (TERIFIC?)</w:t>
      </w:r>
    </w:p>
    <w:p w14:paraId="2831AB90" w14:textId="4F725093" w:rsidR="00545680" w:rsidRDefault="00545680" w:rsidP="00545680"/>
    <w:p w14:paraId="6F89EADF" w14:textId="035AE7F1" w:rsidR="00545680" w:rsidRDefault="00545680" w:rsidP="00545680"/>
    <w:p w14:paraId="5180ABB1" w14:textId="73E20E7D" w:rsidR="00545680" w:rsidRDefault="00545680" w:rsidP="00545680"/>
    <w:p w14:paraId="4252B630" w14:textId="77777777" w:rsidR="00545680" w:rsidRDefault="00545680" w:rsidP="00545680"/>
    <w:p w14:paraId="3F28D825" w14:textId="518D870D" w:rsidR="00545680" w:rsidRDefault="00545680" w:rsidP="00545680">
      <w:pPr>
        <w:pStyle w:val="Heading1"/>
      </w:pPr>
      <w:r>
        <w:t>Supplementary figures</w:t>
      </w:r>
    </w:p>
    <w:p w14:paraId="4C523A2A" w14:textId="77777777" w:rsidR="00545680" w:rsidRPr="008B19B9" w:rsidRDefault="00545680" w:rsidP="00545680">
      <w:pPr>
        <w:rPr>
          <w:b/>
          <w:sz w:val="28"/>
        </w:rPr>
      </w:pPr>
    </w:p>
    <w:p w14:paraId="098E299D" w14:textId="77777777" w:rsidR="00545680" w:rsidRPr="008B19B9" w:rsidRDefault="00545680" w:rsidP="00545680">
      <w:pPr>
        <w:rPr>
          <w:b/>
          <w:sz w:val="28"/>
        </w:rPr>
      </w:pPr>
    </w:p>
    <w:p w14:paraId="2DDF2309" w14:textId="77777777" w:rsidR="00545680" w:rsidRPr="008B19B9" w:rsidRDefault="00545680" w:rsidP="00545680">
      <w:pPr>
        <w:rPr>
          <w:b/>
          <w:sz w:val="28"/>
        </w:rPr>
      </w:pPr>
      <w:r w:rsidRPr="008B19B9">
        <w:rPr>
          <w:b/>
          <w:sz w:val="28"/>
        </w:rPr>
        <w:br w:type="page"/>
      </w:r>
    </w:p>
    <w:p w14:paraId="644FD02E" w14:textId="3991D8FC" w:rsidR="00545680" w:rsidRPr="008B19B9" w:rsidRDefault="00545680" w:rsidP="00545680">
      <w:pPr>
        <w:rPr>
          <w:b/>
          <w:sz w:val="28"/>
        </w:rPr>
      </w:pPr>
      <w:r>
        <w:rPr>
          <w:b/>
          <w:sz w:val="28"/>
        </w:rPr>
        <w:lastRenderedPageBreak/>
        <w:t xml:space="preserve">        </w:t>
      </w:r>
      <w:r w:rsidRPr="008B19B9">
        <w:rPr>
          <w:noProof/>
        </w:rPr>
        <w:drawing>
          <wp:inline distT="0" distB="0" distL="0" distR="0" wp14:anchorId="57CBE4AF" wp14:editId="3418D113">
            <wp:extent cx="5535482" cy="6071016"/>
            <wp:effectExtent l="0" t="0" r="825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9721" cy="6075665"/>
                    </a:xfrm>
                    <a:prstGeom prst="rect">
                      <a:avLst/>
                    </a:prstGeom>
                    <a:noFill/>
                    <a:ln>
                      <a:noFill/>
                    </a:ln>
                  </pic:spPr>
                </pic:pic>
              </a:graphicData>
            </a:graphic>
          </wp:inline>
        </w:drawing>
      </w:r>
    </w:p>
    <w:p w14:paraId="64F27297" w14:textId="3B9BBF59" w:rsidR="00545680" w:rsidRPr="008B19B9" w:rsidRDefault="00545680" w:rsidP="00545680">
      <w:pPr>
        <w:pStyle w:val="Caption"/>
        <w:rPr>
          <w:sz w:val="20"/>
        </w:rPr>
      </w:pPr>
      <w:r w:rsidRPr="008B19B9">
        <w:t>Figure S1: a. Drifters from the TERIFIC Davis Strait deployment before (left) and after (right) applying the 25h Butterworth filter. b. Trajectories of drifters that are cut after not transmitting for more than 30 days, and which part of the cut trajectory is over the Labrador Shelf. The trajectories are shown with solid lines before the data gap and with dotted lines after the gap. In red is the drifter used in Clément et al 2023, that appears to have been trapped under sea ice on the Baffin Island shelf and started transmitting again / emerged just a few days before it was exported. We treat trajectories after data gaps greater than 30 days in the same way as we treat data from drifters that lost their drogues.</w:t>
      </w:r>
      <w:r w:rsidRPr="00545680">
        <w:t xml:space="preserve"> </w:t>
      </w:r>
      <w:r>
        <w:t xml:space="preserve">c. </w:t>
      </w:r>
      <w:proofErr w:type="spellStart"/>
      <w:r w:rsidRPr="008B19B9">
        <w:t>Undrogued</w:t>
      </w:r>
      <w:proofErr w:type="spellEnd"/>
      <w:r w:rsidRPr="008B19B9">
        <w:t xml:space="preserve"> drifters over the Labrador shelf. The figure shows all drifters that flowed over the Labrador Shelf (partly) while </w:t>
      </w:r>
      <w:proofErr w:type="spellStart"/>
      <w:r w:rsidRPr="008B19B9">
        <w:t>undrogued</w:t>
      </w:r>
      <w:proofErr w:type="spellEnd"/>
      <w:r w:rsidRPr="008B19B9">
        <w:t>. These parts of the drifter trajectories are not used in the study because they cannot be trusted to properly represent the circulation as they are more directly influenced by winds and waves.</w:t>
      </w:r>
    </w:p>
    <w:p w14:paraId="4422EAB0" w14:textId="77777777" w:rsidR="00545680" w:rsidRPr="008B19B9" w:rsidRDefault="00545680" w:rsidP="00545680"/>
    <w:p w14:paraId="0A9247FE" w14:textId="66E5428A" w:rsidR="00545680" w:rsidRPr="008B19B9" w:rsidRDefault="00545680" w:rsidP="00545680">
      <w:r>
        <w:t xml:space="preserve">              </w:t>
      </w:r>
      <w:r w:rsidRPr="008B19B9">
        <w:rPr>
          <w:noProof/>
        </w:rPr>
        <w:drawing>
          <wp:inline distT="0" distB="0" distL="0" distR="0" wp14:anchorId="5A509F3C" wp14:editId="3C1E045B">
            <wp:extent cx="5320766" cy="2829034"/>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41286" cy="2839944"/>
                    </a:xfrm>
                    <a:prstGeom prst="rect">
                      <a:avLst/>
                    </a:prstGeom>
                    <a:noFill/>
                    <a:ln>
                      <a:noFill/>
                    </a:ln>
                  </pic:spPr>
                </pic:pic>
              </a:graphicData>
            </a:graphic>
          </wp:inline>
        </w:drawing>
      </w:r>
    </w:p>
    <w:p w14:paraId="28E09DE3" w14:textId="77777777" w:rsidR="00545680" w:rsidRPr="008B19B9" w:rsidRDefault="00545680" w:rsidP="00545680"/>
    <w:p w14:paraId="4C15D34C" w14:textId="77777777" w:rsidR="00545680" w:rsidRPr="008B19B9" w:rsidRDefault="00545680" w:rsidP="00545680">
      <w:pPr>
        <w:pStyle w:val="Caption"/>
      </w:pPr>
      <w:r w:rsidRPr="008B19B9">
        <w:t xml:space="preserve">Figure S2: a. Drifters heading southwards from Davis Strait, coloured by longitude when exiting the strait. The most onshore drifters at Davis Strait remain close to the coast as they flow downstream and make up the majority of drifters entering Hudson Strait. The most offshore drifters are recirculating from the West Greenland Current and part of them are found in the offshore current near Hudson Strait. b. Drifters heading eastwards from Hudson Strait, coloured by latitude when leaving the strait. Only two of the drifters closely follow the coast past the strait. They both stop transmitting shortly after. The other drifters, even if close to the shelf when exiting the strait, are directed towards the </w:t>
      </w:r>
      <w:proofErr w:type="spellStart"/>
      <w:r w:rsidRPr="008B19B9">
        <w:t>shelfbreak</w:t>
      </w:r>
      <w:proofErr w:type="spellEnd"/>
      <w:r w:rsidRPr="008B19B9">
        <w:t xml:space="preserve"> over the Labrador shelf, and only recirculate over the inner shelf south of 60°N.</w:t>
      </w:r>
    </w:p>
    <w:p w14:paraId="7C57EF89" w14:textId="77777777" w:rsidR="00545680" w:rsidRPr="008B19B9" w:rsidRDefault="00545680" w:rsidP="00545680"/>
    <w:p w14:paraId="548D4E4F" w14:textId="77777777" w:rsidR="00545680" w:rsidRPr="008B19B9" w:rsidRDefault="00545680" w:rsidP="00545680"/>
    <w:p w14:paraId="4C020A22" w14:textId="77777777" w:rsidR="00545680" w:rsidRPr="008B19B9" w:rsidRDefault="00545680" w:rsidP="00545680"/>
    <w:p w14:paraId="054BA79A" w14:textId="77777777" w:rsidR="00545680" w:rsidRPr="008B19B9" w:rsidRDefault="00545680" w:rsidP="00545680"/>
    <w:p w14:paraId="42696BFA" w14:textId="77777777" w:rsidR="00545680" w:rsidRPr="008B19B9" w:rsidRDefault="00545680" w:rsidP="00545680"/>
    <w:p w14:paraId="61603607" w14:textId="77777777" w:rsidR="00545680" w:rsidRPr="008B19B9" w:rsidRDefault="00545680" w:rsidP="00545680"/>
    <w:p w14:paraId="43058D13" w14:textId="77777777" w:rsidR="00545680" w:rsidRPr="008B19B9" w:rsidRDefault="00545680" w:rsidP="00545680"/>
    <w:p w14:paraId="4701E646" w14:textId="77777777" w:rsidR="00545680" w:rsidRPr="008B19B9" w:rsidRDefault="00545680" w:rsidP="00545680"/>
    <w:p w14:paraId="2EEBD323" w14:textId="77777777" w:rsidR="00545680" w:rsidRPr="008B19B9" w:rsidRDefault="00545680" w:rsidP="00545680"/>
    <w:p w14:paraId="280FB909" w14:textId="77777777" w:rsidR="00545680" w:rsidRPr="008B19B9" w:rsidRDefault="00545680" w:rsidP="00545680"/>
    <w:p w14:paraId="7E3A6781" w14:textId="77777777" w:rsidR="00545680" w:rsidRPr="008B19B9" w:rsidRDefault="00545680" w:rsidP="00545680"/>
    <w:p w14:paraId="21A1CCE1" w14:textId="77777777" w:rsidR="00545680" w:rsidRPr="008B19B9" w:rsidRDefault="00545680" w:rsidP="00545680"/>
    <w:p w14:paraId="573DA7E2" w14:textId="77777777" w:rsidR="00545680" w:rsidRPr="008B19B9" w:rsidRDefault="00545680" w:rsidP="00545680"/>
    <w:p w14:paraId="735E6243" w14:textId="77777777" w:rsidR="00545680" w:rsidRPr="008B19B9" w:rsidRDefault="00545680" w:rsidP="00545680"/>
    <w:p w14:paraId="06ECAA64" w14:textId="4AAD6D62" w:rsidR="00545680" w:rsidRPr="008B19B9" w:rsidRDefault="00545680" w:rsidP="00545680">
      <w:pPr>
        <w:rPr>
          <w:b/>
        </w:rPr>
      </w:pPr>
      <w:r>
        <w:rPr>
          <w:b/>
        </w:rPr>
        <w:lastRenderedPageBreak/>
        <w:t xml:space="preserve">                       </w:t>
      </w:r>
      <w:r w:rsidRPr="008B19B9">
        <w:rPr>
          <w:noProof/>
        </w:rPr>
        <w:drawing>
          <wp:inline distT="0" distB="0" distL="0" distR="0" wp14:anchorId="424BF2C1" wp14:editId="52518E84">
            <wp:extent cx="4960412" cy="41190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86388" cy="4140632"/>
                    </a:xfrm>
                    <a:prstGeom prst="rect">
                      <a:avLst/>
                    </a:prstGeom>
                    <a:noFill/>
                    <a:ln>
                      <a:noFill/>
                    </a:ln>
                  </pic:spPr>
                </pic:pic>
              </a:graphicData>
            </a:graphic>
          </wp:inline>
        </w:drawing>
      </w:r>
    </w:p>
    <w:p w14:paraId="40517028" w14:textId="77777777" w:rsidR="00545680" w:rsidRPr="008B19B9" w:rsidRDefault="00545680" w:rsidP="00545680">
      <w:pPr>
        <w:pStyle w:val="Caption"/>
      </w:pPr>
      <w:r w:rsidRPr="008B19B9">
        <w:t>Figure S3: Same than Figure 7, with direct connections between the Hudson Strait Mouth and Hamilton Bank, and between the Hudson Strait mouth to Newfoundland sections.</w:t>
      </w:r>
    </w:p>
    <w:p w14:paraId="0F48805B" w14:textId="77777777" w:rsidR="00545680" w:rsidRPr="008B19B9" w:rsidRDefault="00545680" w:rsidP="00545680"/>
    <w:p w14:paraId="6B70E405" w14:textId="77777777" w:rsidR="00545680" w:rsidRPr="008B19B9" w:rsidRDefault="00545680" w:rsidP="00545680"/>
    <w:p w14:paraId="64E88029" w14:textId="77777777" w:rsidR="00545680" w:rsidRPr="008B19B9" w:rsidRDefault="00545680" w:rsidP="00545680"/>
    <w:p w14:paraId="468997E9" w14:textId="77777777" w:rsidR="00545680" w:rsidRPr="008B19B9" w:rsidRDefault="00545680" w:rsidP="00545680"/>
    <w:p w14:paraId="27959884" w14:textId="77777777" w:rsidR="00545680" w:rsidRPr="008B19B9" w:rsidRDefault="00545680" w:rsidP="00545680"/>
    <w:p w14:paraId="3108D5BF" w14:textId="77777777" w:rsidR="00545680" w:rsidRPr="008B19B9" w:rsidRDefault="00545680" w:rsidP="00545680"/>
    <w:p w14:paraId="2E113636" w14:textId="77777777" w:rsidR="00545680" w:rsidRPr="008B19B9" w:rsidRDefault="00545680" w:rsidP="00545680"/>
    <w:p w14:paraId="65598C02" w14:textId="77777777" w:rsidR="00545680" w:rsidRPr="008B19B9" w:rsidRDefault="00545680" w:rsidP="00545680"/>
    <w:p w14:paraId="375D1320" w14:textId="77777777" w:rsidR="00545680" w:rsidRPr="008B19B9" w:rsidRDefault="00545680" w:rsidP="00545680"/>
    <w:p w14:paraId="08B389C5" w14:textId="77777777" w:rsidR="00545680" w:rsidRPr="008B19B9" w:rsidRDefault="00545680" w:rsidP="00545680"/>
    <w:p w14:paraId="6AB9078E" w14:textId="1647D67F" w:rsidR="00545680" w:rsidRPr="008B19B9" w:rsidRDefault="00545680" w:rsidP="00545680">
      <w:r>
        <w:lastRenderedPageBreak/>
        <w:t xml:space="preserve">     </w:t>
      </w:r>
      <w:r w:rsidRPr="008B19B9">
        <w:rPr>
          <w:noProof/>
        </w:rPr>
        <w:drawing>
          <wp:inline distT="0" distB="0" distL="0" distR="0" wp14:anchorId="59AA9807" wp14:editId="009727D4">
            <wp:extent cx="5760720" cy="3310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310255"/>
                    </a:xfrm>
                    <a:prstGeom prst="rect">
                      <a:avLst/>
                    </a:prstGeom>
                    <a:noFill/>
                    <a:ln>
                      <a:noFill/>
                    </a:ln>
                  </pic:spPr>
                </pic:pic>
              </a:graphicData>
            </a:graphic>
          </wp:inline>
        </w:drawing>
      </w:r>
    </w:p>
    <w:p w14:paraId="5763CD3E" w14:textId="77777777" w:rsidR="00545680" w:rsidRPr="008B19B9" w:rsidRDefault="00545680" w:rsidP="00545680"/>
    <w:p w14:paraId="2AC5AAA0" w14:textId="77777777" w:rsidR="00545680" w:rsidRPr="008B19B9" w:rsidRDefault="00545680" w:rsidP="00545680">
      <w:pPr>
        <w:pStyle w:val="Caption"/>
      </w:pPr>
      <w:r w:rsidRPr="008B19B9">
        <w:t>Figure S4: Same as Figure 8, for drifters flowing between the northern Labrador Shelf and Newfoundland section. The colour of the trajectories corresponds to the segment they cross at the Newfoundland section: Newfoundland shelf (green), Flemish Pass (Blue), Flemish Cap (Red)</w:t>
      </w:r>
    </w:p>
    <w:p w14:paraId="7C2F9390" w14:textId="77777777" w:rsidR="00545680" w:rsidRPr="008B19B9" w:rsidRDefault="00545680" w:rsidP="00545680"/>
    <w:p w14:paraId="483CFA8A" w14:textId="77777777" w:rsidR="00545680" w:rsidRPr="008B19B9" w:rsidRDefault="00545680" w:rsidP="00545680"/>
    <w:p w14:paraId="66646A74" w14:textId="77777777" w:rsidR="00545680" w:rsidRPr="008B19B9" w:rsidRDefault="00545680" w:rsidP="00545680"/>
    <w:p w14:paraId="3554DAAE" w14:textId="77777777" w:rsidR="00545680" w:rsidRPr="008B19B9" w:rsidRDefault="00545680" w:rsidP="00545680"/>
    <w:p w14:paraId="13560654" w14:textId="77777777" w:rsidR="00545680" w:rsidRPr="008B19B9" w:rsidRDefault="00545680" w:rsidP="00545680"/>
    <w:p w14:paraId="663D7212" w14:textId="77777777" w:rsidR="00545680" w:rsidRPr="008B19B9" w:rsidRDefault="00545680" w:rsidP="00545680"/>
    <w:p w14:paraId="5E4E0729" w14:textId="77777777" w:rsidR="00545680" w:rsidRPr="008B19B9" w:rsidRDefault="00545680" w:rsidP="00545680"/>
    <w:p w14:paraId="72759BF0" w14:textId="77777777" w:rsidR="00545680" w:rsidRPr="008B19B9" w:rsidRDefault="00545680" w:rsidP="00545680"/>
    <w:p w14:paraId="24EC438B" w14:textId="77777777" w:rsidR="00545680" w:rsidRPr="008B19B9" w:rsidRDefault="00545680" w:rsidP="00545680"/>
    <w:p w14:paraId="16E800FE" w14:textId="77777777" w:rsidR="00545680" w:rsidRPr="008B19B9" w:rsidRDefault="00545680" w:rsidP="00545680"/>
    <w:p w14:paraId="5D7ACD6A" w14:textId="77777777" w:rsidR="00545680" w:rsidRPr="008B19B9" w:rsidRDefault="00545680" w:rsidP="00545680"/>
    <w:p w14:paraId="4B273DBD" w14:textId="77777777" w:rsidR="00545680" w:rsidRPr="008B19B9" w:rsidRDefault="00545680" w:rsidP="00545680"/>
    <w:p w14:paraId="3B785A85" w14:textId="3E39B18D" w:rsidR="00545680" w:rsidRPr="008B19B9" w:rsidRDefault="00545680" w:rsidP="00545680">
      <w:r>
        <w:lastRenderedPageBreak/>
        <w:t xml:space="preserve">           </w:t>
      </w:r>
      <w:r w:rsidRPr="008B19B9">
        <w:rPr>
          <w:noProof/>
        </w:rPr>
        <w:drawing>
          <wp:inline distT="0" distB="0" distL="0" distR="0" wp14:anchorId="41DF96FB" wp14:editId="39AFE00B">
            <wp:extent cx="5760720" cy="561549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5615492"/>
                    </a:xfrm>
                    <a:prstGeom prst="rect">
                      <a:avLst/>
                    </a:prstGeom>
                    <a:noFill/>
                    <a:ln>
                      <a:noFill/>
                    </a:ln>
                  </pic:spPr>
                </pic:pic>
              </a:graphicData>
            </a:graphic>
          </wp:inline>
        </w:drawing>
      </w:r>
    </w:p>
    <w:p w14:paraId="13357883" w14:textId="77777777" w:rsidR="00545680" w:rsidRPr="008B19B9" w:rsidRDefault="00545680" w:rsidP="00545680"/>
    <w:p w14:paraId="055CE50D" w14:textId="5E491304" w:rsidR="00545680" w:rsidRPr="008B19B9" w:rsidRDefault="00545680" w:rsidP="00545680">
      <w:pPr>
        <w:pStyle w:val="Caption"/>
      </w:pPr>
      <w:r w:rsidRPr="008B19B9">
        <w:t>Figure S5: Same as Fig</w:t>
      </w:r>
      <w:r w:rsidR="004B32ED">
        <w:t>.</w:t>
      </w:r>
      <w:r w:rsidRPr="008B19B9">
        <w:t xml:space="preserve"> 9, for drifters that crossed the Newfoundland section at the Flemish Cap segment. We use the 2500m isobath as shelf boundary</w:t>
      </w:r>
      <w:r w:rsidR="004B32ED">
        <w:t xml:space="preserve"> (shown in bold grey)</w:t>
      </w:r>
      <w:r w:rsidRPr="008B19B9">
        <w:t xml:space="preserve">, that we define in a similar manner as for the 1000m isobath as described in </w:t>
      </w:r>
      <w:r>
        <w:t>Sect.</w:t>
      </w:r>
      <w:r w:rsidRPr="008B19B9">
        <w:t xml:space="preserve"> 2.2</w:t>
      </w:r>
      <w:r w:rsidR="004B32ED">
        <w:t>, but only in the Newfoundland region</w:t>
      </w:r>
      <w:r w:rsidRPr="008B19B9">
        <w:t>. As in Fig</w:t>
      </w:r>
      <w:r>
        <w:t>.</w:t>
      </w:r>
      <w:r w:rsidRPr="008B19B9">
        <w:t xml:space="preserve"> 9, we separate different behaviours of drifters that flowed through Flemish Cap by computing where they left the shelf boundary. The three panels show drifters that left the Flemish Cap area a</w:t>
      </w:r>
      <w:r w:rsidR="004B32ED">
        <w:t>.</w:t>
      </w:r>
      <w:r w:rsidRPr="008B19B9">
        <w:t xml:space="preserve"> In the northern part of Flemish Cap (</w:t>
      </w:r>
      <w:r w:rsidR="004B32ED">
        <w:t>before 700km along the shelf,</w:t>
      </w:r>
      <w:r w:rsidRPr="008B19B9">
        <w:t xml:space="preserve"> orange section), b- In the south-eastern part of Flemish Cap (</w:t>
      </w:r>
      <w:r w:rsidR="004B32ED">
        <w:t>700</w:t>
      </w:r>
      <w:r w:rsidRPr="008B19B9">
        <w:t>-</w:t>
      </w:r>
      <w:r w:rsidR="004B32ED">
        <w:t>950</w:t>
      </w:r>
      <w:r w:rsidRPr="008B19B9">
        <w:t>km, orange to red</w:t>
      </w:r>
      <w:r w:rsidR="004B32ED">
        <w:t xml:space="preserve"> sections</w:t>
      </w:r>
      <w:r w:rsidRPr="008B19B9">
        <w:t xml:space="preserve">), c- At the southwestern end of Flemish Cap and beyond (past </w:t>
      </w:r>
      <w:r w:rsidR="004B32ED">
        <w:t>950km</w:t>
      </w:r>
      <w:r w:rsidRPr="008B19B9">
        <w:t xml:space="preserve">, red section). </w:t>
      </w:r>
      <w:r w:rsidR="004B32ED" w:rsidRPr="004B32ED">
        <w:t>In all cases, the darker blue trajectories represent examples of trajectories for the group of drifters</w:t>
      </w:r>
      <w:r w:rsidRPr="008B19B9">
        <w:t>. Bathymetry in light grey, 5000, 2500, 1000, 500, 250m isobaths.</w:t>
      </w:r>
    </w:p>
    <w:p w14:paraId="20352579" w14:textId="77777777" w:rsidR="00545680" w:rsidRPr="00545680" w:rsidRDefault="00545680" w:rsidP="00545680"/>
    <w:p w14:paraId="5300A154" w14:textId="77777777" w:rsidR="00C26311" w:rsidRDefault="00F5258E" w:rsidP="00F5258E">
      <w:pPr>
        <w:pStyle w:val="Heading1"/>
      </w:pPr>
      <w:commentRangeStart w:id="70"/>
      <w:r>
        <w:lastRenderedPageBreak/>
        <w:t>References</w:t>
      </w:r>
      <w:commentRangeEnd w:id="70"/>
      <w:r w:rsidR="004B32ED">
        <w:rPr>
          <w:rStyle w:val="CommentReference"/>
          <w:rFonts w:asciiTheme="minorHAnsi" w:eastAsiaTheme="minorHAnsi" w:hAnsiTheme="minorHAnsi" w:cstheme="minorBidi"/>
          <w:b w:val="0"/>
          <w:bCs w:val="0"/>
          <w:color w:val="auto"/>
          <w:kern w:val="0"/>
          <w:lang w:eastAsia="en-US"/>
        </w:rPr>
        <w:commentReference w:id="70"/>
      </w:r>
    </w:p>
    <w:p w14:paraId="73E088F5" w14:textId="77777777" w:rsidR="004B32ED" w:rsidRPr="004B32ED" w:rsidRDefault="004B32ED" w:rsidP="004B32ED">
      <w:pPr>
        <w:spacing w:after="60" w:line="24" w:lineRule="atLeast"/>
        <w:ind w:left="284" w:hanging="284"/>
        <w:rPr>
          <w:szCs w:val="20"/>
          <w:lang w:val="nl-NL"/>
        </w:rPr>
      </w:pPr>
      <w:bookmarkStart w:id="71" w:name="_Hlk137916298"/>
      <w:r w:rsidRPr="004B32ED">
        <w:rPr>
          <w:szCs w:val="20"/>
        </w:rPr>
        <w:t xml:space="preserve">Bakker, P., </w:t>
      </w:r>
      <w:proofErr w:type="spellStart"/>
      <w:r w:rsidRPr="004B32ED">
        <w:rPr>
          <w:szCs w:val="20"/>
        </w:rPr>
        <w:t>Schmittner</w:t>
      </w:r>
      <w:proofErr w:type="spellEnd"/>
      <w:r w:rsidRPr="004B32ED">
        <w:rPr>
          <w:szCs w:val="20"/>
        </w:rPr>
        <w:t xml:space="preserve">, A., </w:t>
      </w:r>
      <w:proofErr w:type="spellStart"/>
      <w:r w:rsidRPr="004B32ED">
        <w:rPr>
          <w:szCs w:val="20"/>
        </w:rPr>
        <w:t>Lenaerts</w:t>
      </w:r>
      <w:proofErr w:type="spellEnd"/>
      <w:r w:rsidRPr="004B32ED">
        <w:rPr>
          <w:szCs w:val="20"/>
        </w:rPr>
        <w:t>, J. T. M., Abe-</w:t>
      </w:r>
      <w:proofErr w:type="spellStart"/>
      <w:r w:rsidRPr="004B32ED">
        <w:rPr>
          <w:szCs w:val="20"/>
        </w:rPr>
        <w:t>Ouchi</w:t>
      </w:r>
      <w:proofErr w:type="spellEnd"/>
      <w:r w:rsidRPr="004B32ED">
        <w:rPr>
          <w:szCs w:val="20"/>
        </w:rPr>
        <w:t xml:space="preserve">, A., Bi, D., van den </w:t>
      </w:r>
      <w:proofErr w:type="spellStart"/>
      <w:r w:rsidRPr="004B32ED">
        <w:rPr>
          <w:szCs w:val="20"/>
        </w:rPr>
        <w:t>Broeke</w:t>
      </w:r>
      <w:proofErr w:type="spellEnd"/>
      <w:r w:rsidRPr="004B32ED">
        <w:rPr>
          <w:szCs w:val="20"/>
        </w:rPr>
        <w:t xml:space="preserve">, M. R., Chan, W. L., Hu, A., </w:t>
      </w:r>
      <w:proofErr w:type="spellStart"/>
      <w:r w:rsidRPr="004B32ED">
        <w:rPr>
          <w:szCs w:val="20"/>
        </w:rPr>
        <w:t>Beadling</w:t>
      </w:r>
      <w:proofErr w:type="spellEnd"/>
      <w:r w:rsidRPr="004B32ED">
        <w:rPr>
          <w:szCs w:val="20"/>
        </w:rPr>
        <w:t xml:space="preserve">, R. L., </w:t>
      </w:r>
      <w:proofErr w:type="spellStart"/>
      <w:r w:rsidRPr="004B32ED">
        <w:rPr>
          <w:szCs w:val="20"/>
        </w:rPr>
        <w:t>Marsland</w:t>
      </w:r>
      <w:proofErr w:type="spellEnd"/>
      <w:r w:rsidRPr="004B32ED">
        <w:rPr>
          <w:szCs w:val="20"/>
        </w:rPr>
        <w:t xml:space="preserve">, S. J., </w:t>
      </w:r>
      <w:proofErr w:type="spellStart"/>
      <w:r w:rsidRPr="004B32ED">
        <w:rPr>
          <w:szCs w:val="20"/>
        </w:rPr>
        <w:t>Mernild</w:t>
      </w:r>
      <w:proofErr w:type="spellEnd"/>
      <w:r w:rsidRPr="004B32ED">
        <w:rPr>
          <w:szCs w:val="20"/>
        </w:rPr>
        <w:t xml:space="preserve">, S. H., </w:t>
      </w:r>
      <w:proofErr w:type="spellStart"/>
      <w:r w:rsidRPr="004B32ED">
        <w:rPr>
          <w:szCs w:val="20"/>
        </w:rPr>
        <w:t>Saenko</w:t>
      </w:r>
      <w:proofErr w:type="spellEnd"/>
      <w:r w:rsidRPr="004B32ED">
        <w:rPr>
          <w:szCs w:val="20"/>
        </w:rPr>
        <w:t xml:space="preserve">, O. A., </w:t>
      </w:r>
      <w:proofErr w:type="spellStart"/>
      <w:r w:rsidRPr="004B32ED">
        <w:rPr>
          <w:szCs w:val="20"/>
        </w:rPr>
        <w:t>Swingedouw</w:t>
      </w:r>
      <w:proofErr w:type="spellEnd"/>
      <w:r w:rsidRPr="004B32ED">
        <w:rPr>
          <w:szCs w:val="20"/>
        </w:rPr>
        <w:t xml:space="preserve">, D., Sullivan, A., &amp; Yin, J. (2016). Fate of the Atlantic Meridional Overturning Circulation: Strong decline under continued warming and Greenland melting. </w:t>
      </w:r>
      <w:r w:rsidRPr="004B32ED">
        <w:rPr>
          <w:szCs w:val="20"/>
          <w:lang w:val="nl-NL"/>
        </w:rPr>
        <w:t xml:space="preserve">Geophysical Research Letters, 43(23), 12,252-12,260. </w:t>
      </w:r>
      <w:r w:rsidRPr="004B32ED">
        <w:rPr>
          <w:szCs w:val="20"/>
        </w:rPr>
        <w:fldChar w:fldCharType="begin"/>
      </w:r>
      <w:r w:rsidRPr="004B32ED">
        <w:rPr>
          <w:szCs w:val="20"/>
        </w:rPr>
        <w:instrText xml:space="preserve"> HYPERLINK "https://doi.org/10.1002/2016GL070457" </w:instrText>
      </w:r>
      <w:r w:rsidRPr="004B32ED">
        <w:rPr>
          <w:szCs w:val="20"/>
        </w:rPr>
        <w:fldChar w:fldCharType="separate"/>
      </w:r>
      <w:r w:rsidRPr="004B32ED">
        <w:rPr>
          <w:szCs w:val="20"/>
          <w:lang w:val="nl-NL"/>
        </w:rPr>
        <w:t>https://doi.org/10.1002/2016GL070457</w:t>
      </w:r>
      <w:r w:rsidRPr="004B32ED">
        <w:rPr>
          <w:szCs w:val="20"/>
          <w:lang w:val="nl-NL"/>
        </w:rPr>
        <w:fldChar w:fldCharType="end"/>
      </w:r>
    </w:p>
    <w:bookmarkEnd w:id="71"/>
    <w:p w14:paraId="07F311DF" w14:textId="77777777" w:rsidR="004B32ED" w:rsidRPr="004B32ED" w:rsidRDefault="004B32ED" w:rsidP="004B32ED">
      <w:pPr>
        <w:spacing w:after="60" w:line="24" w:lineRule="atLeast"/>
        <w:ind w:left="284" w:hanging="284"/>
        <w:rPr>
          <w:szCs w:val="20"/>
        </w:rPr>
      </w:pPr>
      <w:r w:rsidRPr="004B32ED">
        <w:rPr>
          <w:szCs w:val="20"/>
        </w:rPr>
        <w:fldChar w:fldCharType="begin"/>
      </w:r>
      <w:r w:rsidRPr="004B32ED">
        <w:rPr>
          <w:szCs w:val="20"/>
          <w:lang w:val="nl-NL"/>
        </w:rPr>
        <w:instrText>HYPERLINK "https://doi.org/10.1002/2017JC013605"</w:instrText>
      </w:r>
      <w:r w:rsidRPr="004B32ED">
        <w:rPr>
          <w:szCs w:val="20"/>
        </w:rPr>
        <w:fldChar w:fldCharType="separate"/>
      </w:r>
      <w:r w:rsidRPr="004B32ED">
        <w:rPr>
          <w:szCs w:val="20"/>
          <w:lang w:val="nl-NL"/>
        </w:rPr>
        <w:t xml:space="preserve">Bamber, J. L., Tedstone, A. J., King, M. D., Howat, I. M., Enderlin, E. M., van den Broeke, M. R., &amp; Noel, B. (2018). </w:t>
      </w:r>
      <w:r w:rsidRPr="004B32ED">
        <w:rPr>
          <w:szCs w:val="20"/>
        </w:rPr>
        <w:t>Land Ice Freshwater Budget of the Arctic and North Atlantic Oceans: 1. Data, Methods, and Results. Journal of Geophysical Research: Oceans, 123(3), 1827–1837. https://doi.org/10.1002/2017JC013605</w:t>
      </w:r>
      <w:r w:rsidRPr="004B32ED">
        <w:rPr>
          <w:szCs w:val="20"/>
        </w:rPr>
        <w:fldChar w:fldCharType="end"/>
      </w:r>
    </w:p>
    <w:p w14:paraId="13015D06" w14:textId="77777777" w:rsidR="004B32ED" w:rsidRPr="004B32ED" w:rsidRDefault="004B32ED" w:rsidP="004B32ED">
      <w:pPr>
        <w:spacing w:after="60" w:line="24" w:lineRule="atLeast"/>
        <w:ind w:left="284" w:hanging="284"/>
        <w:rPr>
          <w:szCs w:val="20"/>
        </w:rPr>
      </w:pPr>
      <w:r w:rsidRPr="004B32ED">
        <w:rPr>
          <w:szCs w:val="20"/>
        </w:rPr>
        <w:t xml:space="preserve">Benetti, M., G. </w:t>
      </w:r>
      <w:proofErr w:type="spellStart"/>
      <w:r w:rsidRPr="004B32ED">
        <w:rPr>
          <w:szCs w:val="20"/>
        </w:rPr>
        <w:t>Reverdin</w:t>
      </w:r>
      <w:proofErr w:type="spellEnd"/>
      <w:r w:rsidRPr="004B32ED">
        <w:rPr>
          <w:szCs w:val="20"/>
        </w:rPr>
        <w:t xml:space="preserve">, C. </w:t>
      </w:r>
      <w:proofErr w:type="spellStart"/>
      <w:r w:rsidRPr="004B32ED">
        <w:rPr>
          <w:szCs w:val="20"/>
        </w:rPr>
        <w:t>Lique</w:t>
      </w:r>
      <w:proofErr w:type="spellEnd"/>
      <w:r w:rsidRPr="004B32ED">
        <w:rPr>
          <w:szCs w:val="20"/>
        </w:rPr>
        <w:t xml:space="preserve">, I. </w:t>
      </w:r>
      <w:proofErr w:type="spellStart"/>
      <w:r w:rsidRPr="004B32ED">
        <w:rPr>
          <w:szCs w:val="20"/>
        </w:rPr>
        <w:t>Yashayaev</w:t>
      </w:r>
      <w:proofErr w:type="spellEnd"/>
      <w:r w:rsidRPr="004B32ED">
        <w:rPr>
          <w:szCs w:val="20"/>
        </w:rPr>
        <w:t xml:space="preserve">, N. P. Holliday, E. Tynan, S. Torres-Valdes, P. </w:t>
      </w:r>
      <w:proofErr w:type="spellStart"/>
      <w:r w:rsidRPr="004B32ED">
        <w:rPr>
          <w:szCs w:val="20"/>
        </w:rPr>
        <w:t>Lherminier</w:t>
      </w:r>
      <w:proofErr w:type="spellEnd"/>
      <w:r w:rsidRPr="004B32ED">
        <w:rPr>
          <w:szCs w:val="20"/>
        </w:rPr>
        <w:t xml:space="preserve">, P. </w:t>
      </w:r>
      <w:proofErr w:type="spellStart"/>
      <w:r w:rsidRPr="004B32ED">
        <w:rPr>
          <w:szCs w:val="20"/>
        </w:rPr>
        <w:t>Tréguer</w:t>
      </w:r>
      <w:proofErr w:type="spellEnd"/>
      <w:r w:rsidRPr="004B32ED">
        <w:rPr>
          <w:szCs w:val="20"/>
        </w:rPr>
        <w:t xml:space="preserve">, and G. </w:t>
      </w:r>
      <w:proofErr w:type="spellStart"/>
      <w:r w:rsidRPr="004B32ED">
        <w:rPr>
          <w:szCs w:val="20"/>
        </w:rPr>
        <w:t>Sarthou</w:t>
      </w:r>
      <w:proofErr w:type="spellEnd"/>
      <w:r w:rsidRPr="004B32ED">
        <w:rPr>
          <w:szCs w:val="20"/>
        </w:rPr>
        <w:t>. “Composition of Freshwater in the Spring of 2014 on the Southern Labrador Shelf and Slope.” Journal of Geophysical Research: Oceans 122, no. 2 (2017): 1102–21. https://doi.org/10.1002/2016JC012244.</w:t>
      </w:r>
    </w:p>
    <w:p w14:paraId="365A6DD2" w14:textId="77777777" w:rsidR="004B32ED" w:rsidRPr="004B32ED" w:rsidRDefault="004B32ED" w:rsidP="004B32ED">
      <w:pPr>
        <w:spacing w:after="60" w:line="24" w:lineRule="atLeast"/>
        <w:ind w:left="284" w:hanging="284"/>
        <w:rPr>
          <w:szCs w:val="20"/>
        </w:rPr>
      </w:pPr>
      <w:proofErr w:type="spellStart"/>
      <w:r w:rsidRPr="004B32ED">
        <w:rPr>
          <w:szCs w:val="20"/>
        </w:rPr>
        <w:t>Biló</w:t>
      </w:r>
      <w:proofErr w:type="spellEnd"/>
      <w:r w:rsidRPr="004B32ED">
        <w:rPr>
          <w:szCs w:val="20"/>
        </w:rPr>
        <w:t xml:space="preserve">, T. C., F. </w:t>
      </w:r>
      <w:proofErr w:type="spellStart"/>
      <w:r w:rsidRPr="004B32ED">
        <w:rPr>
          <w:szCs w:val="20"/>
        </w:rPr>
        <w:t>Straneo</w:t>
      </w:r>
      <w:proofErr w:type="spellEnd"/>
      <w:r w:rsidRPr="004B32ED">
        <w:rPr>
          <w:szCs w:val="20"/>
        </w:rPr>
        <w:t xml:space="preserve">, J. </w:t>
      </w:r>
      <w:proofErr w:type="spellStart"/>
      <w:r w:rsidRPr="004B32ED">
        <w:rPr>
          <w:szCs w:val="20"/>
        </w:rPr>
        <w:t>Holte</w:t>
      </w:r>
      <w:proofErr w:type="spellEnd"/>
      <w:r w:rsidRPr="004B32ED">
        <w:rPr>
          <w:szCs w:val="20"/>
        </w:rPr>
        <w:t xml:space="preserve">, and I. a.-A. Le Bras. ‘Arrival of New Great Salinity Anomaly Weakens Convection in the </w:t>
      </w:r>
      <w:proofErr w:type="spellStart"/>
      <w:r w:rsidRPr="004B32ED">
        <w:rPr>
          <w:szCs w:val="20"/>
        </w:rPr>
        <w:t>Irminger</w:t>
      </w:r>
      <w:proofErr w:type="spellEnd"/>
      <w:r w:rsidRPr="004B32ED">
        <w:rPr>
          <w:szCs w:val="20"/>
        </w:rPr>
        <w:t xml:space="preserve"> Sea’. Geophysical Research Letters 49, no. 11 (2022): e2022GL098857. https://doi.org/10.1029/2022GL098857.</w:t>
      </w:r>
    </w:p>
    <w:bookmarkStart w:id="72" w:name="_Hlk138063956"/>
    <w:p w14:paraId="4633E56F" w14:textId="77777777" w:rsidR="004B32ED" w:rsidRPr="004B32ED" w:rsidRDefault="004B32ED" w:rsidP="004B32ED">
      <w:pPr>
        <w:spacing w:after="60" w:line="24" w:lineRule="atLeast"/>
        <w:ind w:left="284" w:hanging="284"/>
        <w:rPr>
          <w:szCs w:val="20"/>
        </w:rPr>
      </w:pPr>
      <w:r w:rsidRPr="004B32ED">
        <w:rPr>
          <w:szCs w:val="20"/>
        </w:rPr>
        <w:fldChar w:fldCharType="begin"/>
      </w:r>
      <w:r w:rsidRPr="004B32ED">
        <w:rPr>
          <w:szCs w:val="20"/>
        </w:rPr>
        <w:instrText>HYPERLINK "https://doi.org/10.1038/ngeo2740"</w:instrText>
      </w:r>
      <w:r w:rsidRPr="004B32ED">
        <w:rPr>
          <w:szCs w:val="20"/>
        </w:rPr>
        <w:fldChar w:fldCharType="separate"/>
      </w:r>
      <w:r w:rsidRPr="004B32ED">
        <w:rPr>
          <w:szCs w:val="20"/>
        </w:rPr>
        <w:t>Böning, C. W., Behrens, E., Biastoch, A., Getzlaff, K., &amp; Bamber, J. L. (2016). Emerging impact of Greenland meltwater on deepwater formation in the North Atlantic Ocean. Nature Geoscience, 9(7), 523–527. https://doi.org/10.1038/ngeo2740</w:t>
      </w:r>
      <w:r w:rsidRPr="004B32ED">
        <w:rPr>
          <w:szCs w:val="20"/>
        </w:rPr>
        <w:fldChar w:fldCharType="end"/>
      </w:r>
    </w:p>
    <w:bookmarkStart w:id="73" w:name="_Hlk137916385"/>
    <w:bookmarkEnd w:id="72"/>
    <w:p w14:paraId="4FF5AC7D" w14:textId="77777777" w:rsidR="004B32ED" w:rsidRPr="004B32ED" w:rsidRDefault="004B32ED" w:rsidP="004B32ED">
      <w:pPr>
        <w:spacing w:after="60" w:line="24" w:lineRule="atLeast"/>
        <w:ind w:left="284" w:hanging="284"/>
        <w:rPr>
          <w:szCs w:val="20"/>
        </w:rPr>
      </w:pPr>
      <w:r w:rsidRPr="004B32ED">
        <w:rPr>
          <w:szCs w:val="20"/>
        </w:rPr>
        <w:fldChar w:fldCharType="begin"/>
      </w:r>
      <w:r w:rsidRPr="004B32ED">
        <w:rPr>
          <w:szCs w:val="20"/>
        </w:rPr>
        <w:instrText>HYPERLINK "https://doi.org/10.1002/2015RG000493"</w:instrText>
      </w:r>
      <w:r w:rsidRPr="004B32ED">
        <w:rPr>
          <w:szCs w:val="20"/>
        </w:rPr>
        <w:fldChar w:fldCharType="separate"/>
      </w:r>
      <w:r w:rsidRPr="004B32ED">
        <w:rPr>
          <w:szCs w:val="20"/>
        </w:rPr>
        <w:t>Buckley, M. W., &amp; Marshall, J. (2016). Observations, inferences, and mechanisms of the Atlantic Meridional Overturning Circulation: A review. Reviews of Geophysics, 54, 5– 63. https://doi.org/10.1002/2015RG000493</w:t>
      </w:r>
      <w:r w:rsidRPr="004B32ED">
        <w:rPr>
          <w:szCs w:val="20"/>
        </w:rPr>
        <w:fldChar w:fldCharType="end"/>
      </w:r>
    </w:p>
    <w:bookmarkEnd w:id="73"/>
    <w:p w14:paraId="1EE71719" w14:textId="77777777" w:rsidR="004B32ED" w:rsidRPr="004B32ED" w:rsidRDefault="004B32ED" w:rsidP="004B32ED">
      <w:pPr>
        <w:spacing w:after="60" w:line="24" w:lineRule="atLeast"/>
        <w:ind w:left="284" w:hanging="284"/>
        <w:rPr>
          <w:szCs w:val="20"/>
        </w:rPr>
      </w:pPr>
      <w:proofErr w:type="spellStart"/>
      <w:r w:rsidRPr="004B32ED">
        <w:rPr>
          <w:szCs w:val="20"/>
        </w:rPr>
        <w:t>Centurioni</w:t>
      </w:r>
      <w:proofErr w:type="spellEnd"/>
      <w:r w:rsidRPr="004B32ED">
        <w:rPr>
          <w:szCs w:val="20"/>
        </w:rPr>
        <w:t xml:space="preserve"> LR, Turton J, Lumpkin R, </w:t>
      </w:r>
      <w:proofErr w:type="spellStart"/>
      <w:r w:rsidRPr="004B32ED">
        <w:rPr>
          <w:szCs w:val="20"/>
        </w:rPr>
        <w:t>Braasch</w:t>
      </w:r>
      <w:proofErr w:type="spellEnd"/>
      <w:r w:rsidRPr="004B32ED">
        <w:rPr>
          <w:szCs w:val="20"/>
        </w:rPr>
        <w:t xml:space="preserve"> L, Brassington G, Chao Y, Charpentier E, Chen Z, Corlett G, Dohan K, Donlon C, </w:t>
      </w:r>
      <w:proofErr w:type="spellStart"/>
      <w:r w:rsidRPr="004B32ED">
        <w:rPr>
          <w:szCs w:val="20"/>
        </w:rPr>
        <w:t>Gallage</w:t>
      </w:r>
      <w:proofErr w:type="spellEnd"/>
      <w:r w:rsidRPr="004B32ED">
        <w:rPr>
          <w:szCs w:val="20"/>
        </w:rPr>
        <w:t xml:space="preserve"> C, </w:t>
      </w:r>
      <w:proofErr w:type="spellStart"/>
      <w:r w:rsidRPr="004B32ED">
        <w:rPr>
          <w:szCs w:val="20"/>
        </w:rPr>
        <w:t>Hormann</w:t>
      </w:r>
      <w:proofErr w:type="spellEnd"/>
      <w:r w:rsidRPr="004B32ED">
        <w:rPr>
          <w:szCs w:val="20"/>
        </w:rPr>
        <w:t xml:space="preserve"> V, Ignatov A, Ingleby B, Jensen R, Kelly-</w:t>
      </w:r>
      <w:proofErr w:type="spellStart"/>
      <w:r w:rsidRPr="004B32ED">
        <w:rPr>
          <w:szCs w:val="20"/>
        </w:rPr>
        <w:t>Gerreyn</w:t>
      </w:r>
      <w:proofErr w:type="spellEnd"/>
      <w:r w:rsidRPr="004B32ED">
        <w:rPr>
          <w:szCs w:val="20"/>
        </w:rPr>
        <w:t xml:space="preserve"> BA, </w:t>
      </w:r>
      <w:proofErr w:type="spellStart"/>
      <w:r w:rsidRPr="004B32ED">
        <w:rPr>
          <w:szCs w:val="20"/>
        </w:rPr>
        <w:t>Koszalka</w:t>
      </w:r>
      <w:proofErr w:type="spellEnd"/>
      <w:r w:rsidRPr="004B32ED">
        <w:rPr>
          <w:szCs w:val="20"/>
        </w:rPr>
        <w:t xml:space="preserve"> IM, Lin X, Lindstrom E, </w:t>
      </w:r>
      <w:proofErr w:type="spellStart"/>
      <w:r w:rsidRPr="004B32ED">
        <w:rPr>
          <w:szCs w:val="20"/>
        </w:rPr>
        <w:t>Maximenko</w:t>
      </w:r>
      <w:proofErr w:type="spellEnd"/>
      <w:r w:rsidRPr="004B32ED">
        <w:rPr>
          <w:szCs w:val="20"/>
        </w:rPr>
        <w:t xml:space="preserve"> N, Merchant CJ, </w:t>
      </w:r>
      <w:proofErr w:type="spellStart"/>
      <w:r w:rsidRPr="004B32ED">
        <w:rPr>
          <w:szCs w:val="20"/>
        </w:rPr>
        <w:t>Minnett</w:t>
      </w:r>
      <w:proofErr w:type="spellEnd"/>
      <w:r w:rsidRPr="004B32ED">
        <w:rPr>
          <w:szCs w:val="20"/>
        </w:rPr>
        <w:t xml:space="preserve"> P, O’Carroll A, </w:t>
      </w:r>
      <w:proofErr w:type="spellStart"/>
      <w:r w:rsidRPr="004B32ED">
        <w:rPr>
          <w:szCs w:val="20"/>
        </w:rPr>
        <w:t>Paluszkiewicz</w:t>
      </w:r>
      <w:proofErr w:type="spellEnd"/>
      <w:r w:rsidRPr="004B32ED">
        <w:rPr>
          <w:szCs w:val="20"/>
        </w:rPr>
        <w:t xml:space="preserve"> T, </w:t>
      </w:r>
      <w:proofErr w:type="spellStart"/>
      <w:r w:rsidRPr="004B32ED">
        <w:rPr>
          <w:szCs w:val="20"/>
        </w:rPr>
        <w:t>Poli</w:t>
      </w:r>
      <w:proofErr w:type="spellEnd"/>
      <w:r w:rsidRPr="004B32ED">
        <w:rPr>
          <w:szCs w:val="20"/>
        </w:rPr>
        <w:t xml:space="preserve"> P, </w:t>
      </w:r>
      <w:proofErr w:type="spellStart"/>
      <w:r w:rsidRPr="004B32ED">
        <w:rPr>
          <w:szCs w:val="20"/>
        </w:rPr>
        <w:t>Poulain</w:t>
      </w:r>
      <w:proofErr w:type="spellEnd"/>
      <w:r w:rsidRPr="004B32ED">
        <w:rPr>
          <w:szCs w:val="20"/>
        </w:rPr>
        <w:t xml:space="preserve"> P-M, </w:t>
      </w:r>
      <w:proofErr w:type="spellStart"/>
      <w:r w:rsidRPr="004B32ED">
        <w:rPr>
          <w:szCs w:val="20"/>
        </w:rPr>
        <w:t>Reverdin</w:t>
      </w:r>
      <w:proofErr w:type="spellEnd"/>
      <w:r w:rsidRPr="004B32ED">
        <w:rPr>
          <w:szCs w:val="20"/>
        </w:rPr>
        <w:t xml:space="preserve"> G, Sun X, </w:t>
      </w:r>
      <w:proofErr w:type="spellStart"/>
      <w:r w:rsidRPr="004B32ED">
        <w:rPr>
          <w:szCs w:val="20"/>
        </w:rPr>
        <w:t>Swail</w:t>
      </w:r>
      <w:proofErr w:type="spellEnd"/>
      <w:r w:rsidRPr="004B32ED">
        <w:rPr>
          <w:szCs w:val="20"/>
        </w:rPr>
        <w:t xml:space="preserve"> V, Thurston S, Wu L, Yu L, Wang B and Zhang D (2019) Global in situ Observations of Essential Climate and Ocean Variables at the Air–Sea Interface. Front. Mar. Sci. 6:419. </w:t>
      </w:r>
      <w:proofErr w:type="spellStart"/>
      <w:r w:rsidRPr="004B32ED">
        <w:rPr>
          <w:szCs w:val="20"/>
        </w:rPr>
        <w:t>doi</w:t>
      </w:r>
      <w:proofErr w:type="spellEnd"/>
      <w:r w:rsidRPr="004B32ED">
        <w:rPr>
          <w:szCs w:val="20"/>
        </w:rPr>
        <w:t xml:space="preserve">: 10.3389/fmars.2019.00419 </w:t>
      </w:r>
    </w:p>
    <w:p w14:paraId="226DCBD6" w14:textId="77777777" w:rsidR="004B32ED" w:rsidRPr="004B32ED" w:rsidRDefault="004B32ED" w:rsidP="004B32ED">
      <w:pPr>
        <w:spacing w:after="60" w:line="24" w:lineRule="atLeast"/>
        <w:ind w:left="284" w:hanging="284"/>
        <w:rPr>
          <w:szCs w:val="20"/>
        </w:rPr>
      </w:pPr>
      <w:r w:rsidRPr="004B32ED">
        <w:rPr>
          <w:szCs w:val="20"/>
        </w:rPr>
        <w:t xml:space="preserve">Chapman, D. C., 2003: Separation of an </w:t>
      </w:r>
      <w:proofErr w:type="spellStart"/>
      <w:r w:rsidRPr="004B32ED">
        <w:rPr>
          <w:szCs w:val="20"/>
        </w:rPr>
        <w:t>Advectively</w:t>
      </w:r>
      <w:proofErr w:type="spellEnd"/>
      <w:r w:rsidRPr="004B32ED">
        <w:rPr>
          <w:szCs w:val="20"/>
        </w:rPr>
        <w:t xml:space="preserve"> Trapped Buoyancy Current at a Bathymetric Bend. J. Phys. </w:t>
      </w:r>
      <w:proofErr w:type="spellStart"/>
      <w:r w:rsidRPr="004B32ED">
        <w:rPr>
          <w:szCs w:val="20"/>
        </w:rPr>
        <w:t>Oceanogr</w:t>
      </w:r>
      <w:proofErr w:type="spellEnd"/>
      <w:r w:rsidRPr="004B32ED">
        <w:rPr>
          <w:szCs w:val="20"/>
        </w:rPr>
        <w:t xml:space="preserve">., 33, 1108–1121, </w:t>
      </w:r>
      <w:hyperlink r:id="rId25" w:tgtFrame="_blank" w:history="1">
        <w:r w:rsidRPr="004B32ED">
          <w:rPr>
            <w:szCs w:val="20"/>
          </w:rPr>
          <w:t>https://doi.org/10.1175/1520-0485(2003)033&lt;1108:SOAATB&gt;2.0.CO;2</w:t>
        </w:r>
      </w:hyperlink>
      <w:r w:rsidRPr="004B32ED">
        <w:rPr>
          <w:szCs w:val="20"/>
        </w:rPr>
        <w:t xml:space="preserve">. </w:t>
      </w:r>
    </w:p>
    <w:p w14:paraId="69319B98" w14:textId="77777777" w:rsidR="004B32ED" w:rsidRPr="004B32ED" w:rsidRDefault="004B32ED" w:rsidP="004B32ED">
      <w:pPr>
        <w:spacing w:after="60" w:line="24" w:lineRule="atLeast"/>
        <w:ind w:left="284" w:hanging="284"/>
        <w:rPr>
          <w:szCs w:val="20"/>
        </w:rPr>
      </w:pPr>
      <w:r w:rsidRPr="004B32ED">
        <w:rPr>
          <w:szCs w:val="20"/>
        </w:rPr>
        <w:t xml:space="preserve">Clément, Louis, E. </w:t>
      </w:r>
      <w:proofErr w:type="spellStart"/>
      <w:r w:rsidRPr="004B32ED">
        <w:rPr>
          <w:szCs w:val="20"/>
        </w:rPr>
        <w:t>Frajka</w:t>
      </w:r>
      <w:proofErr w:type="spellEnd"/>
      <w:r w:rsidRPr="004B32ED">
        <w:rPr>
          <w:szCs w:val="20"/>
        </w:rPr>
        <w:t xml:space="preserve">-Williams, N. von </w:t>
      </w:r>
      <w:proofErr w:type="spellStart"/>
      <w:r w:rsidRPr="004B32ED">
        <w:rPr>
          <w:szCs w:val="20"/>
        </w:rPr>
        <w:t>Oppeln-Bronikowski</w:t>
      </w:r>
      <w:proofErr w:type="spellEnd"/>
      <w:r w:rsidRPr="004B32ED">
        <w:rPr>
          <w:szCs w:val="20"/>
        </w:rPr>
        <w:t xml:space="preserve">, I. </w:t>
      </w:r>
      <w:proofErr w:type="spellStart"/>
      <w:r w:rsidRPr="004B32ED">
        <w:rPr>
          <w:szCs w:val="20"/>
        </w:rPr>
        <w:t>Goszczko</w:t>
      </w:r>
      <w:proofErr w:type="spellEnd"/>
      <w:r w:rsidRPr="004B32ED">
        <w:rPr>
          <w:szCs w:val="20"/>
        </w:rPr>
        <w:t>, and B. de Young. “Cessation of Labrador Sea Convection Triggered by Distinct Fresh and Warm (Sub)Mesoscale Flows.” Journal of Physical Oceanography 53, no. 8 (August 9, 2023): 1959–77. https://doi.org/10.1175/JPO-D-22-0178.1.</w:t>
      </w:r>
    </w:p>
    <w:p w14:paraId="2F2B01AB" w14:textId="77777777" w:rsidR="004B32ED" w:rsidRPr="004B32ED" w:rsidRDefault="004B32ED" w:rsidP="004B32ED">
      <w:pPr>
        <w:spacing w:after="60" w:line="24" w:lineRule="atLeast"/>
        <w:ind w:left="284" w:hanging="284"/>
        <w:rPr>
          <w:szCs w:val="20"/>
        </w:rPr>
      </w:pPr>
      <w:proofErr w:type="spellStart"/>
      <w:r w:rsidRPr="004B32ED">
        <w:rPr>
          <w:szCs w:val="20"/>
        </w:rPr>
        <w:t>Colbourne</w:t>
      </w:r>
      <w:proofErr w:type="spellEnd"/>
      <w:r w:rsidRPr="004B32ED">
        <w:rPr>
          <w:szCs w:val="20"/>
        </w:rPr>
        <w:t xml:space="preserve">, E, Brad </w:t>
      </w:r>
      <w:proofErr w:type="spellStart"/>
      <w:r w:rsidRPr="004B32ED">
        <w:rPr>
          <w:szCs w:val="20"/>
        </w:rPr>
        <w:t>deYoung</w:t>
      </w:r>
      <w:proofErr w:type="spellEnd"/>
      <w:r w:rsidRPr="004B32ED">
        <w:rPr>
          <w:szCs w:val="20"/>
        </w:rPr>
        <w:t xml:space="preserve">, S Narayanan, and J </w:t>
      </w:r>
      <w:proofErr w:type="spellStart"/>
      <w:r w:rsidRPr="004B32ED">
        <w:rPr>
          <w:szCs w:val="20"/>
        </w:rPr>
        <w:t>Helbig</w:t>
      </w:r>
      <w:proofErr w:type="spellEnd"/>
      <w:r w:rsidRPr="004B32ED">
        <w:rPr>
          <w:szCs w:val="20"/>
        </w:rPr>
        <w:t>. “Comparison of Hydrography and Circulation on the Newfoundland Shelf during Pages 1990–1993 with the Long-Term Mean.” Canadian Journal of Fisheries and Aquatic Sciences 54, no. S1 (January 1997): 68–80. https://doi.org/10.1139/f96-156.</w:t>
      </w:r>
    </w:p>
    <w:p w14:paraId="1FEBC2BB" w14:textId="77777777" w:rsidR="004B32ED" w:rsidRPr="004B32ED" w:rsidRDefault="004B32ED" w:rsidP="004B32ED">
      <w:pPr>
        <w:spacing w:after="60" w:line="24" w:lineRule="atLeast"/>
        <w:ind w:left="284" w:hanging="284"/>
        <w:rPr>
          <w:szCs w:val="20"/>
        </w:rPr>
      </w:pPr>
      <w:proofErr w:type="spellStart"/>
      <w:r w:rsidRPr="004B32ED">
        <w:rPr>
          <w:szCs w:val="20"/>
        </w:rPr>
        <w:t>Cuny</w:t>
      </w:r>
      <w:proofErr w:type="spellEnd"/>
      <w:r w:rsidRPr="004B32ED">
        <w:rPr>
          <w:szCs w:val="20"/>
        </w:rPr>
        <w:t xml:space="preserve">, Jerome, Peter B. Rhines, </w:t>
      </w:r>
      <w:proofErr w:type="spellStart"/>
      <w:r w:rsidRPr="004B32ED">
        <w:rPr>
          <w:szCs w:val="20"/>
        </w:rPr>
        <w:t>Pearn</w:t>
      </w:r>
      <w:proofErr w:type="spellEnd"/>
      <w:r w:rsidRPr="004B32ED">
        <w:rPr>
          <w:szCs w:val="20"/>
        </w:rPr>
        <w:t xml:space="preserve"> P. </w:t>
      </w:r>
      <w:proofErr w:type="spellStart"/>
      <w:r w:rsidRPr="004B32ED">
        <w:rPr>
          <w:szCs w:val="20"/>
        </w:rPr>
        <w:t>Niiler</w:t>
      </w:r>
      <w:proofErr w:type="spellEnd"/>
      <w:r w:rsidRPr="004B32ED">
        <w:rPr>
          <w:szCs w:val="20"/>
        </w:rPr>
        <w:t xml:space="preserve">, and Sheldon Bacon. “Labrador Sea Boundary Currents and the Fate of the </w:t>
      </w:r>
      <w:proofErr w:type="spellStart"/>
      <w:r w:rsidRPr="004B32ED">
        <w:rPr>
          <w:szCs w:val="20"/>
        </w:rPr>
        <w:t>Irminger</w:t>
      </w:r>
      <w:proofErr w:type="spellEnd"/>
      <w:r w:rsidRPr="004B32ED">
        <w:rPr>
          <w:szCs w:val="20"/>
        </w:rPr>
        <w:t xml:space="preserve"> Sea Water.” Journal of Physical Oceanography 32, no. 2 (February 1, 2002): 627–47. https://doi.org/10.1175/1520-0485(2002)032&lt;</w:t>
      </w:r>
      <w:proofErr w:type="gramStart"/>
      <w:r w:rsidRPr="004B32ED">
        <w:rPr>
          <w:szCs w:val="20"/>
        </w:rPr>
        <w:t>0627:LSBCAT</w:t>
      </w:r>
      <w:proofErr w:type="gramEnd"/>
      <w:r w:rsidRPr="004B32ED">
        <w:rPr>
          <w:szCs w:val="20"/>
        </w:rPr>
        <w:t>&gt;2.0.CO;2.</w:t>
      </w:r>
    </w:p>
    <w:p w14:paraId="329A4FF5" w14:textId="77777777" w:rsidR="004B32ED" w:rsidRPr="004B32ED" w:rsidRDefault="004B32ED" w:rsidP="004B32ED">
      <w:pPr>
        <w:spacing w:after="60" w:line="24" w:lineRule="atLeast"/>
        <w:ind w:left="284" w:hanging="284"/>
        <w:rPr>
          <w:szCs w:val="20"/>
        </w:rPr>
      </w:pPr>
      <w:r w:rsidRPr="004B32ED">
        <w:rPr>
          <w:szCs w:val="20"/>
        </w:rPr>
        <w:t>Curry, B., C. M. Lee, B. Petrie, R. E. Moritz, and R. Kwok. “Multiyear Volume, Liquid Freshwater, and Sea Ice Transports through Davis Strait, 2004–10.” Journal of Physical Oceanography 44, no. 4 (April 1, 2014): 1244–66. https://doi.org/10.1175/JPO-D-13-0177.1.</w:t>
      </w:r>
    </w:p>
    <w:p w14:paraId="64FA438B" w14:textId="77777777" w:rsidR="004B32ED" w:rsidRPr="004B32ED" w:rsidRDefault="004B32ED" w:rsidP="004B32ED">
      <w:pPr>
        <w:spacing w:after="60" w:line="24" w:lineRule="atLeast"/>
        <w:ind w:left="284" w:hanging="284"/>
        <w:rPr>
          <w:szCs w:val="20"/>
        </w:rPr>
      </w:pPr>
      <w:proofErr w:type="spellStart"/>
      <w:r w:rsidRPr="004B32ED">
        <w:rPr>
          <w:szCs w:val="20"/>
        </w:rPr>
        <w:t>Cuny</w:t>
      </w:r>
      <w:proofErr w:type="spellEnd"/>
      <w:r w:rsidRPr="004B32ED">
        <w:rPr>
          <w:szCs w:val="20"/>
        </w:rPr>
        <w:t>, Jérôme, Peter B. Rhines, and Ron Kwok. ‘Davis Strait Volume, Freshwater and Heat Fluxes’. Deep Sea Research Part I: Oceanographic Research Papers 52, no. 3 (1 March 2005): 519–42. https://doi.org/10.1016/j.dsr.2004.10.006.</w:t>
      </w:r>
    </w:p>
    <w:p w14:paraId="6FFE07A8" w14:textId="77777777" w:rsidR="004B32ED" w:rsidRPr="004B32ED" w:rsidRDefault="004B32ED" w:rsidP="004B32ED">
      <w:pPr>
        <w:spacing w:after="60" w:line="24" w:lineRule="atLeast"/>
        <w:ind w:left="284" w:hanging="284"/>
        <w:rPr>
          <w:szCs w:val="20"/>
        </w:rPr>
      </w:pPr>
      <w:r w:rsidRPr="004B32ED">
        <w:rPr>
          <w:szCs w:val="20"/>
        </w:rPr>
        <w:t>Cyr, Frédéric, and Peter S. Galbraith. ‘A Climate Index for the Newfoundland and Labrador Shelf’. Earth System Science Data 13, no. 5 (3 May 2021): 1807–28. https://doi.org/10.5194/essd-13-1807-2021.</w:t>
      </w:r>
    </w:p>
    <w:p w14:paraId="7F78A1E7" w14:textId="77777777" w:rsidR="004B32ED" w:rsidRPr="004B32ED" w:rsidRDefault="004B32ED" w:rsidP="004B32ED">
      <w:pPr>
        <w:spacing w:after="60" w:line="24" w:lineRule="atLeast"/>
        <w:ind w:left="284" w:hanging="284"/>
        <w:rPr>
          <w:szCs w:val="20"/>
        </w:rPr>
      </w:pPr>
      <w:r w:rsidRPr="004B32ED">
        <w:rPr>
          <w:szCs w:val="20"/>
        </w:rPr>
        <w:t xml:space="preserve">de Jong, M., H. van </w:t>
      </w:r>
      <w:proofErr w:type="spellStart"/>
      <w:r w:rsidRPr="004B32ED">
        <w:rPr>
          <w:szCs w:val="20"/>
        </w:rPr>
        <w:t>Aken</w:t>
      </w:r>
      <w:proofErr w:type="spellEnd"/>
      <w:r w:rsidRPr="004B32ED">
        <w:rPr>
          <w:szCs w:val="20"/>
        </w:rPr>
        <w:t xml:space="preserve">, K. </w:t>
      </w:r>
      <w:proofErr w:type="spellStart"/>
      <w:r w:rsidRPr="004B32ED">
        <w:rPr>
          <w:szCs w:val="20"/>
        </w:rPr>
        <w:t>Våge</w:t>
      </w:r>
      <w:proofErr w:type="spellEnd"/>
      <w:r w:rsidRPr="004B32ED">
        <w:rPr>
          <w:szCs w:val="20"/>
        </w:rPr>
        <w:t xml:space="preserve">, and P. </w:t>
      </w:r>
      <w:proofErr w:type="spellStart"/>
      <w:r w:rsidRPr="004B32ED">
        <w:rPr>
          <w:szCs w:val="20"/>
        </w:rPr>
        <w:t>Pickart</w:t>
      </w:r>
      <w:proofErr w:type="spellEnd"/>
      <w:r w:rsidRPr="004B32ED">
        <w:rPr>
          <w:szCs w:val="20"/>
        </w:rPr>
        <w:t xml:space="preserve">, 2012: Convective mixing in the central </w:t>
      </w:r>
      <w:proofErr w:type="spellStart"/>
      <w:r w:rsidRPr="004B32ED">
        <w:rPr>
          <w:szCs w:val="20"/>
        </w:rPr>
        <w:t>Irminger</w:t>
      </w:r>
      <w:proofErr w:type="spellEnd"/>
      <w:r w:rsidRPr="004B32ED">
        <w:rPr>
          <w:szCs w:val="20"/>
        </w:rPr>
        <w:t xml:space="preserve"> Sea: 2002–2010. Deep-Sea Res. I, 63, 36–51, </w:t>
      </w:r>
      <w:hyperlink r:id="rId26" w:tgtFrame="_blank" w:history="1">
        <w:r w:rsidRPr="004B32ED">
          <w:rPr>
            <w:szCs w:val="20"/>
          </w:rPr>
          <w:t>https://doi.org/10.1016/j.dsr.2012.01.003</w:t>
        </w:r>
      </w:hyperlink>
      <w:r w:rsidRPr="004B32ED">
        <w:rPr>
          <w:szCs w:val="20"/>
        </w:rPr>
        <w:t>.</w:t>
      </w:r>
    </w:p>
    <w:p w14:paraId="51E80E15" w14:textId="77777777" w:rsidR="004B32ED" w:rsidRPr="004B32ED" w:rsidRDefault="004B32ED" w:rsidP="004B32ED">
      <w:pPr>
        <w:spacing w:after="60" w:line="24" w:lineRule="atLeast"/>
        <w:ind w:left="284" w:hanging="284"/>
        <w:rPr>
          <w:szCs w:val="20"/>
        </w:rPr>
      </w:pPr>
      <w:proofErr w:type="spellStart"/>
      <w:r w:rsidRPr="004B32ED">
        <w:rPr>
          <w:szCs w:val="20"/>
        </w:rPr>
        <w:t>Dery</w:t>
      </w:r>
      <w:proofErr w:type="spellEnd"/>
      <w:r w:rsidRPr="004B32ED">
        <w:rPr>
          <w:szCs w:val="20"/>
        </w:rPr>
        <w:t>, S., M. Hernandez-</w:t>
      </w:r>
      <w:proofErr w:type="spellStart"/>
      <w:r w:rsidRPr="004B32ED">
        <w:rPr>
          <w:szCs w:val="20"/>
        </w:rPr>
        <w:t>Hernríquez</w:t>
      </w:r>
      <w:proofErr w:type="spellEnd"/>
      <w:r w:rsidRPr="004B32ED">
        <w:rPr>
          <w:szCs w:val="20"/>
        </w:rPr>
        <w:t xml:space="preserve">, J. Buford, and E. Wood, 2009: Observational evidence of an intensifying hydrological cycle in northern Canada. </w:t>
      </w:r>
      <w:proofErr w:type="spellStart"/>
      <w:r w:rsidRPr="004B32ED">
        <w:rPr>
          <w:szCs w:val="20"/>
        </w:rPr>
        <w:t>Geophys</w:t>
      </w:r>
      <w:proofErr w:type="spellEnd"/>
      <w:r w:rsidRPr="004B32ED">
        <w:rPr>
          <w:szCs w:val="20"/>
        </w:rPr>
        <w:t>. Res. Lett., 36, L13402, doi:10.1029/2009GL038852.</w:t>
      </w:r>
    </w:p>
    <w:p w14:paraId="4E711C83" w14:textId="77777777" w:rsidR="004B32ED" w:rsidRPr="004B32ED" w:rsidRDefault="004B32ED" w:rsidP="004B32ED">
      <w:pPr>
        <w:spacing w:after="60" w:line="24" w:lineRule="atLeast"/>
        <w:ind w:left="284" w:hanging="284"/>
        <w:rPr>
          <w:szCs w:val="20"/>
        </w:rPr>
      </w:pPr>
      <w:proofErr w:type="spellStart"/>
      <w:r w:rsidRPr="004B32ED">
        <w:rPr>
          <w:szCs w:val="20"/>
        </w:rPr>
        <w:lastRenderedPageBreak/>
        <w:t>Dukhovskoy</w:t>
      </w:r>
      <w:proofErr w:type="spellEnd"/>
      <w:r w:rsidRPr="004B32ED">
        <w:rPr>
          <w:szCs w:val="20"/>
        </w:rPr>
        <w:t xml:space="preserve">, D. S., I. </w:t>
      </w:r>
      <w:proofErr w:type="spellStart"/>
      <w:r w:rsidRPr="004B32ED">
        <w:rPr>
          <w:szCs w:val="20"/>
        </w:rPr>
        <w:t>Yashayaev</w:t>
      </w:r>
      <w:proofErr w:type="spellEnd"/>
      <w:r w:rsidRPr="004B32ED">
        <w:rPr>
          <w:szCs w:val="20"/>
        </w:rPr>
        <w:t xml:space="preserve">, A. </w:t>
      </w:r>
      <w:proofErr w:type="spellStart"/>
      <w:r w:rsidRPr="004B32ED">
        <w:rPr>
          <w:szCs w:val="20"/>
        </w:rPr>
        <w:t>Proshutinsky</w:t>
      </w:r>
      <w:proofErr w:type="spellEnd"/>
      <w:r w:rsidRPr="004B32ED">
        <w:rPr>
          <w:szCs w:val="20"/>
        </w:rPr>
        <w:t xml:space="preserve">, J. L. Bamber, I. L. </w:t>
      </w:r>
      <w:proofErr w:type="spellStart"/>
      <w:r w:rsidRPr="004B32ED">
        <w:rPr>
          <w:szCs w:val="20"/>
        </w:rPr>
        <w:t>Bashmachnikov</w:t>
      </w:r>
      <w:proofErr w:type="spellEnd"/>
      <w:r w:rsidRPr="004B32ED">
        <w:rPr>
          <w:szCs w:val="20"/>
        </w:rPr>
        <w:t xml:space="preserve">, E. P. </w:t>
      </w:r>
      <w:proofErr w:type="spellStart"/>
      <w:r w:rsidRPr="004B32ED">
        <w:rPr>
          <w:szCs w:val="20"/>
        </w:rPr>
        <w:t>Chassignet</w:t>
      </w:r>
      <w:proofErr w:type="spellEnd"/>
      <w:r w:rsidRPr="004B32ED">
        <w:rPr>
          <w:szCs w:val="20"/>
        </w:rPr>
        <w:t xml:space="preserve">, C. M. Lee, and A. J. </w:t>
      </w:r>
      <w:proofErr w:type="spellStart"/>
      <w:r w:rsidRPr="004B32ED">
        <w:rPr>
          <w:szCs w:val="20"/>
        </w:rPr>
        <w:t>Tedstone</w:t>
      </w:r>
      <w:proofErr w:type="spellEnd"/>
      <w:r w:rsidRPr="004B32ED">
        <w:rPr>
          <w:szCs w:val="20"/>
        </w:rPr>
        <w:t xml:space="preserve">. “Role of Greenland Freshwater Anomaly in the Recent Freshening of the subpolar North Atlantic.” Journal of Geophysical Research: Oceans 124, no. 5 (May 2019): 3333–60. </w:t>
      </w:r>
      <w:hyperlink r:id="rId27" w:history="1">
        <w:r w:rsidRPr="004B32ED">
          <w:rPr>
            <w:rStyle w:val="Hyperlink"/>
            <w:szCs w:val="20"/>
          </w:rPr>
          <w:t>https://doi.org/10.1029/2018JC014686</w:t>
        </w:r>
      </w:hyperlink>
      <w:r w:rsidRPr="004B32ED">
        <w:rPr>
          <w:szCs w:val="20"/>
        </w:rPr>
        <w:t>.</w:t>
      </w:r>
    </w:p>
    <w:p w14:paraId="645FA21B" w14:textId="56B75B15" w:rsidR="004B32ED" w:rsidRPr="004B32ED" w:rsidRDefault="004B32ED" w:rsidP="004B32ED">
      <w:pPr>
        <w:spacing w:after="60" w:line="240" w:lineRule="auto"/>
        <w:ind w:left="288" w:hanging="288"/>
        <w:rPr>
          <w:szCs w:val="20"/>
        </w:rPr>
      </w:pPr>
      <w:proofErr w:type="spellStart"/>
      <w:r w:rsidRPr="004B32ED">
        <w:rPr>
          <w:szCs w:val="20"/>
        </w:rPr>
        <w:t>Duyck</w:t>
      </w:r>
      <w:proofErr w:type="spellEnd"/>
      <w:r w:rsidRPr="004B32ED">
        <w:rPr>
          <w:szCs w:val="20"/>
        </w:rPr>
        <w:t xml:space="preserve">, Elodie; De Jong, Marieke </w:t>
      </w:r>
      <w:proofErr w:type="spellStart"/>
      <w:r w:rsidRPr="004B32ED">
        <w:rPr>
          <w:szCs w:val="20"/>
        </w:rPr>
        <w:t>Femke</w:t>
      </w:r>
      <w:proofErr w:type="spellEnd"/>
      <w:r w:rsidRPr="004B32ED">
        <w:rPr>
          <w:szCs w:val="20"/>
        </w:rPr>
        <w:t>, 2023, "Full EGC-</w:t>
      </w:r>
      <w:proofErr w:type="spellStart"/>
      <w:r w:rsidRPr="004B32ED">
        <w:rPr>
          <w:szCs w:val="20"/>
        </w:rPr>
        <w:t>DrIFT</w:t>
      </w:r>
      <w:proofErr w:type="spellEnd"/>
      <w:r w:rsidRPr="004B32ED">
        <w:rPr>
          <w:szCs w:val="20"/>
        </w:rPr>
        <w:t xml:space="preserve"> 6h interpolated dataset",</w:t>
      </w:r>
      <w:r>
        <w:rPr>
          <w:szCs w:val="20"/>
        </w:rPr>
        <w:t xml:space="preserve"> </w:t>
      </w:r>
      <w:hyperlink r:id="rId28" w:history="1">
        <w:r w:rsidRPr="000129B0">
          <w:rPr>
            <w:rStyle w:val="Hyperlink"/>
            <w:szCs w:val="20"/>
          </w:rPr>
          <w:t>https://doi.org/10.25850/nioz/7b.b.ff</w:t>
        </w:r>
      </w:hyperlink>
      <w:r w:rsidRPr="004B32ED">
        <w:rPr>
          <w:szCs w:val="20"/>
        </w:rPr>
        <w:t>, NIOZ, V1</w:t>
      </w:r>
    </w:p>
    <w:p w14:paraId="43DAE1D1" w14:textId="77777777" w:rsidR="004B32ED" w:rsidRPr="004B32ED" w:rsidRDefault="004B32ED" w:rsidP="004B32ED">
      <w:pPr>
        <w:spacing w:after="60" w:line="24" w:lineRule="atLeast"/>
        <w:ind w:left="284" w:hanging="284"/>
        <w:rPr>
          <w:szCs w:val="20"/>
        </w:rPr>
      </w:pPr>
      <w:r w:rsidRPr="004B32ED">
        <w:rPr>
          <w:szCs w:val="20"/>
        </w:rPr>
        <w:t xml:space="preserve">Florindo-López, Cristian, Sheldon Bacon, Yevgeny </w:t>
      </w:r>
      <w:proofErr w:type="spellStart"/>
      <w:r w:rsidRPr="004B32ED">
        <w:rPr>
          <w:szCs w:val="20"/>
        </w:rPr>
        <w:t>Aksenov</w:t>
      </w:r>
      <w:proofErr w:type="spellEnd"/>
      <w:r w:rsidRPr="004B32ED">
        <w:rPr>
          <w:szCs w:val="20"/>
        </w:rPr>
        <w:t xml:space="preserve">, Léon </w:t>
      </w:r>
      <w:proofErr w:type="spellStart"/>
      <w:r w:rsidRPr="004B32ED">
        <w:rPr>
          <w:szCs w:val="20"/>
        </w:rPr>
        <w:t>Chafik</w:t>
      </w:r>
      <w:proofErr w:type="spellEnd"/>
      <w:r w:rsidRPr="004B32ED">
        <w:rPr>
          <w:szCs w:val="20"/>
        </w:rPr>
        <w:t xml:space="preserve">, Eugene </w:t>
      </w:r>
      <w:proofErr w:type="spellStart"/>
      <w:r w:rsidRPr="004B32ED">
        <w:rPr>
          <w:szCs w:val="20"/>
        </w:rPr>
        <w:t>Colbourne</w:t>
      </w:r>
      <w:proofErr w:type="spellEnd"/>
      <w:r w:rsidRPr="004B32ED">
        <w:rPr>
          <w:szCs w:val="20"/>
        </w:rPr>
        <w:t>, and N. Penny Holliday. “Arctic Ocean and Hudson Bay Freshwater Exports: New Estimates from Seven Decades of Hydrographic Surveys on the Labrador Shelf.” Journal of Climate 33, no. 20 (October 15, 2020): 8849–68. https://doi.org/10.1175/JCLI-D-19-0083.1.</w:t>
      </w:r>
    </w:p>
    <w:p w14:paraId="3F15DA01" w14:textId="77777777" w:rsidR="004B32ED" w:rsidRPr="004B32ED" w:rsidRDefault="004B32ED" w:rsidP="004B32ED">
      <w:pPr>
        <w:spacing w:after="60" w:line="24" w:lineRule="atLeast"/>
        <w:ind w:left="284" w:hanging="284"/>
        <w:rPr>
          <w:szCs w:val="20"/>
        </w:rPr>
      </w:pPr>
      <w:proofErr w:type="spellStart"/>
      <w:r w:rsidRPr="004B32ED">
        <w:rPr>
          <w:szCs w:val="20"/>
        </w:rPr>
        <w:t>Fratantoni</w:t>
      </w:r>
      <w:proofErr w:type="spellEnd"/>
      <w:r w:rsidRPr="004B32ED">
        <w:rPr>
          <w:szCs w:val="20"/>
        </w:rPr>
        <w:t>, David M. ‘North Atlantic Surface Circulation during the 1990’s Observed with Satellite-Tracked Drifters’. Journal of Geophysical Research: Oceans 106, no. C10 (2001): 22067–93. https://doi.org/10.1029/2000JC000730.</w:t>
      </w:r>
    </w:p>
    <w:p w14:paraId="4459325A" w14:textId="77777777" w:rsidR="004B32ED" w:rsidRPr="004B32ED" w:rsidRDefault="004B32ED" w:rsidP="004B32ED">
      <w:pPr>
        <w:spacing w:after="60" w:line="24" w:lineRule="atLeast"/>
        <w:ind w:left="284" w:hanging="284"/>
        <w:rPr>
          <w:szCs w:val="20"/>
        </w:rPr>
      </w:pPr>
      <w:proofErr w:type="spellStart"/>
      <w:r w:rsidRPr="004B32ED">
        <w:rPr>
          <w:szCs w:val="20"/>
        </w:rPr>
        <w:t>Fratantoni</w:t>
      </w:r>
      <w:proofErr w:type="spellEnd"/>
      <w:r w:rsidRPr="004B32ED">
        <w:rPr>
          <w:szCs w:val="20"/>
        </w:rPr>
        <w:t xml:space="preserve">, Paula S., and Robert S. </w:t>
      </w:r>
      <w:proofErr w:type="spellStart"/>
      <w:r w:rsidRPr="004B32ED">
        <w:rPr>
          <w:szCs w:val="20"/>
        </w:rPr>
        <w:t>Pickart</w:t>
      </w:r>
      <w:proofErr w:type="spellEnd"/>
      <w:r w:rsidRPr="004B32ED">
        <w:rPr>
          <w:szCs w:val="20"/>
        </w:rPr>
        <w:t xml:space="preserve">. “The Western North Atlantic </w:t>
      </w:r>
      <w:proofErr w:type="spellStart"/>
      <w:r w:rsidRPr="004B32ED">
        <w:rPr>
          <w:szCs w:val="20"/>
        </w:rPr>
        <w:t>Shelfbreak</w:t>
      </w:r>
      <w:proofErr w:type="spellEnd"/>
      <w:r w:rsidRPr="004B32ED">
        <w:rPr>
          <w:szCs w:val="20"/>
        </w:rPr>
        <w:t xml:space="preserve"> Current System in Summer.” Journal of Physical Oceanography 37, no. 10 (October 1, 2007): 2509–33. https://doi.org/10.1175/JPO3123.1.</w:t>
      </w:r>
    </w:p>
    <w:p w14:paraId="2CED864E" w14:textId="77777777" w:rsidR="004B32ED" w:rsidRPr="004B32ED" w:rsidRDefault="004B32ED" w:rsidP="004B32ED">
      <w:pPr>
        <w:spacing w:after="60" w:line="24" w:lineRule="atLeast"/>
        <w:ind w:left="284" w:hanging="284"/>
        <w:rPr>
          <w:szCs w:val="20"/>
        </w:rPr>
      </w:pPr>
      <w:proofErr w:type="spellStart"/>
      <w:r w:rsidRPr="004B32ED">
        <w:rPr>
          <w:szCs w:val="20"/>
        </w:rPr>
        <w:t>Fratantoni</w:t>
      </w:r>
      <w:proofErr w:type="spellEnd"/>
      <w:r w:rsidRPr="004B32ED">
        <w:rPr>
          <w:szCs w:val="20"/>
        </w:rPr>
        <w:t>, Paula S., and Michael S. McCartney. “Freshwater Export from the Labrador Current to the North Atlantic Current at the Tail of the Grand Banks of Newfoundland.” Deep Sea Research Part I: Oceanographic Research Papers 57, no. 2 (February 1, 2010): 258–83. https://doi.org/10.1016/j.dsr.2009.11.006.</w:t>
      </w:r>
    </w:p>
    <w:p w14:paraId="2F462F7C" w14:textId="77777777" w:rsidR="004B32ED" w:rsidRPr="004B32ED" w:rsidRDefault="004B32ED" w:rsidP="004B32ED">
      <w:pPr>
        <w:spacing w:after="60" w:line="24" w:lineRule="atLeast"/>
        <w:ind w:left="284" w:hanging="284"/>
        <w:rPr>
          <w:szCs w:val="20"/>
        </w:rPr>
      </w:pPr>
      <w:r w:rsidRPr="004B32ED">
        <w:rPr>
          <w:szCs w:val="20"/>
        </w:rPr>
        <w:t xml:space="preserve">Fox-Kemper, B., H.T. Hewitt, C. Xiao, G. </w:t>
      </w:r>
      <w:proofErr w:type="spellStart"/>
      <w:r w:rsidRPr="004B32ED">
        <w:rPr>
          <w:szCs w:val="20"/>
        </w:rPr>
        <w:t>Aðalgeirsdóttir</w:t>
      </w:r>
      <w:proofErr w:type="spellEnd"/>
      <w:r w:rsidRPr="004B32ED">
        <w:rPr>
          <w:szCs w:val="20"/>
        </w:rPr>
        <w:t xml:space="preserve">, S.S. </w:t>
      </w:r>
      <w:proofErr w:type="spellStart"/>
      <w:r w:rsidRPr="004B32ED">
        <w:rPr>
          <w:szCs w:val="20"/>
        </w:rPr>
        <w:t>Drijfhout</w:t>
      </w:r>
      <w:proofErr w:type="spellEnd"/>
      <w:r w:rsidRPr="004B32ED">
        <w:rPr>
          <w:szCs w:val="20"/>
        </w:rPr>
        <w:t xml:space="preserve">, T.L. Edwards, N.R. </w:t>
      </w:r>
      <w:proofErr w:type="spellStart"/>
      <w:r w:rsidRPr="004B32ED">
        <w:rPr>
          <w:szCs w:val="20"/>
        </w:rPr>
        <w:t>Golledge</w:t>
      </w:r>
      <w:proofErr w:type="spellEnd"/>
      <w:r w:rsidRPr="004B32ED">
        <w:rPr>
          <w:szCs w:val="20"/>
        </w:rPr>
        <w:t xml:space="preserve">, M. </w:t>
      </w:r>
      <w:proofErr w:type="spellStart"/>
      <w:r w:rsidRPr="004B32ED">
        <w:rPr>
          <w:szCs w:val="20"/>
        </w:rPr>
        <w:t>Hemer</w:t>
      </w:r>
      <w:proofErr w:type="spellEnd"/>
      <w:r w:rsidRPr="004B32ED">
        <w:rPr>
          <w:szCs w:val="20"/>
        </w:rPr>
        <w:t xml:space="preserve">, R.E. Kopp, G. </w:t>
      </w:r>
      <w:proofErr w:type="spellStart"/>
      <w:r w:rsidRPr="004B32ED">
        <w:rPr>
          <w:szCs w:val="20"/>
        </w:rPr>
        <w:t>Krinner</w:t>
      </w:r>
      <w:proofErr w:type="spellEnd"/>
      <w:r w:rsidRPr="004B32ED">
        <w:rPr>
          <w:szCs w:val="20"/>
        </w:rPr>
        <w:t xml:space="preserve">, A. Mix, D. </w:t>
      </w:r>
      <w:proofErr w:type="spellStart"/>
      <w:r w:rsidRPr="004B32ED">
        <w:rPr>
          <w:szCs w:val="20"/>
        </w:rPr>
        <w:t>Notz</w:t>
      </w:r>
      <w:proofErr w:type="spellEnd"/>
      <w:r w:rsidRPr="004B32ED">
        <w:rPr>
          <w:szCs w:val="20"/>
        </w:rPr>
        <w:t xml:space="preserve">, S. Nowicki, I.S. </w:t>
      </w:r>
      <w:proofErr w:type="spellStart"/>
      <w:r w:rsidRPr="004B32ED">
        <w:rPr>
          <w:szCs w:val="20"/>
        </w:rPr>
        <w:t>Nurhati</w:t>
      </w:r>
      <w:proofErr w:type="spellEnd"/>
      <w:r w:rsidRPr="004B32ED">
        <w:rPr>
          <w:szCs w:val="20"/>
        </w:rPr>
        <w:t xml:space="preserve">, L. Ruiz, J.-B. </w:t>
      </w:r>
      <w:proofErr w:type="spellStart"/>
      <w:r w:rsidRPr="004B32ED">
        <w:rPr>
          <w:szCs w:val="20"/>
        </w:rPr>
        <w:t>Sallée</w:t>
      </w:r>
      <w:proofErr w:type="spellEnd"/>
      <w:r w:rsidRPr="004B32ED">
        <w:rPr>
          <w:szCs w:val="20"/>
        </w:rPr>
        <w:t xml:space="preserve">, A.B.A. </w:t>
      </w:r>
      <w:proofErr w:type="spellStart"/>
      <w:r w:rsidRPr="004B32ED">
        <w:rPr>
          <w:szCs w:val="20"/>
        </w:rPr>
        <w:t>Slangen</w:t>
      </w:r>
      <w:proofErr w:type="spellEnd"/>
      <w:r w:rsidRPr="004B32ED">
        <w:rPr>
          <w:szCs w:val="20"/>
        </w:rPr>
        <w:t xml:space="preserve">, and Y. Yu, 2021: Ocean, Cryosphere and Sea Level Change. In Climate Change 2021: The Physical Science Basis. Contribution of Working Group I to the Sixth Assessment Report of the Intergovernmental Panel on Climate Change. Cambridge University Press, Cambridge, United Kingdom and New York, NY, USA, pp. 1211–1362, </w:t>
      </w:r>
      <w:proofErr w:type="spellStart"/>
      <w:r w:rsidRPr="004B32ED">
        <w:rPr>
          <w:szCs w:val="20"/>
        </w:rPr>
        <w:t>doi</w:t>
      </w:r>
      <w:proofErr w:type="spellEnd"/>
      <w:r w:rsidRPr="004B32ED">
        <w:rPr>
          <w:szCs w:val="20"/>
        </w:rPr>
        <w:t xml:space="preserve">: </w:t>
      </w:r>
      <w:hyperlink r:id="rId29" w:history="1">
        <w:r w:rsidRPr="004B32ED">
          <w:rPr>
            <w:szCs w:val="20"/>
          </w:rPr>
          <w:t>10.1017/9781009157896.011</w:t>
        </w:r>
      </w:hyperlink>
      <w:r w:rsidRPr="004B32ED">
        <w:rPr>
          <w:szCs w:val="20"/>
        </w:rPr>
        <w:t>.</w:t>
      </w:r>
    </w:p>
    <w:p w14:paraId="32987706" w14:textId="77777777" w:rsidR="004B32ED" w:rsidRPr="004B32ED" w:rsidRDefault="004B32ED" w:rsidP="004B32ED">
      <w:pPr>
        <w:spacing w:after="60" w:line="24" w:lineRule="atLeast"/>
        <w:ind w:left="284" w:hanging="284"/>
        <w:rPr>
          <w:szCs w:val="20"/>
        </w:rPr>
      </w:pPr>
      <w:proofErr w:type="spellStart"/>
      <w:r w:rsidRPr="004B32ED">
        <w:rPr>
          <w:szCs w:val="20"/>
        </w:rPr>
        <w:t>Furey</w:t>
      </w:r>
      <w:proofErr w:type="spellEnd"/>
      <w:r w:rsidRPr="004B32ED">
        <w:rPr>
          <w:szCs w:val="20"/>
        </w:rPr>
        <w:t xml:space="preserve">, H.H.; </w:t>
      </w:r>
      <w:proofErr w:type="spellStart"/>
      <w:r w:rsidRPr="004B32ED">
        <w:rPr>
          <w:szCs w:val="20"/>
        </w:rPr>
        <w:t>Foukal</w:t>
      </w:r>
      <w:proofErr w:type="spellEnd"/>
      <w:r w:rsidRPr="004B32ED">
        <w:rPr>
          <w:szCs w:val="20"/>
        </w:rPr>
        <w:t xml:space="preserve">, N.P.; Anderson, A.; Bower, A.S. Investigation of the Source of Iceland Basin Freshening: Virtual Particle Tracking with Satellite-Derived Geostrophic Surface Velocities. Remote Sens. 2023, 15, 5711. https://doi.org/10.3390/rs15245711 </w:t>
      </w:r>
    </w:p>
    <w:p w14:paraId="1E1AE5E4" w14:textId="77777777" w:rsidR="004B32ED" w:rsidRPr="004B32ED" w:rsidRDefault="004B32ED" w:rsidP="004B32ED">
      <w:pPr>
        <w:spacing w:after="60" w:line="24" w:lineRule="atLeast"/>
        <w:ind w:left="284" w:hanging="284"/>
        <w:rPr>
          <w:szCs w:val="20"/>
          <w:lang w:val="de-DE"/>
        </w:rPr>
      </w:pPr>
      <w:r w:rsidRPr="004B32ED">
        <w:rPr>
          <w:szCs w:val="20"/>
        </w:rPr>
        <w:t xml:space="preserve">Gillard, L. C., X. Hu, P. G. Myers, and J. L. Bamber, 2016: Meltwater pathways from marine terminating glaciers of the Greenland ice sheet. </w:t>
      </w:r>
      <w:proofErr w:type="spellStart"/>
      <w:r w:rsidRPr="004B32ED">
        <w:rPr>
          <w:szCs w:val="20"/>
          <w:lang w:val="de-DE"/>
        </w:rPr>
        <w:t>Geophys</w:t>
      </w:r>
      <w:proofErr w:type="spellEnd"/>
      <w:r w:rsidRPr="004B32ED">
        <w:rPr>
          <w:szCs w:val="20"/>
          <w:lang w:val="de-DE"/>
        </w:rPr>
        <w:t xml:space="preserve">. Res. </w:t>
      </w:r>
      <w:proofErr w:type="spellStart"/>
      <w:r w:rsidRPr="004B32ED">
        <w:rPr>
          <w:szCs w:val="20"/>
          <w:lang w:val="de-DE"/>
        </w:rPr>
        <w:t>Lett</w:t>
      </w:r>
      <w:proofErr w:type="spellEnd"/>
      <w:r w:rsidRPr="004B32ED">
        <w:rPr>
          <w:szCs w:val="20"/>
          <w:lang w:val="de-DE"/>
        </w:rPr>
        <w:t xml:space="preserve">., 43, 10 873–10 882, </w:t>
      </w:r>
      <w:hyperlink r:id="rId30" w:history="1">
        <w:r w:rsidRPr="004B32ED">
          <w:rPr>
            <w:szCs w:val="20"/>
            <w:lang w:val="de-DE"/>
          </w:rPr>
          <w:t>https://doi.org/10.1002/2016GL070969</w:t>
        </w:r>
      </w:hyperlink>
      <w:r w:rsidRPr="004B32ED">
        <w:rPr>
          <w:szCs w:val="20"/>
          <w:lang w:val="de-DE"/>
        </w:rPr>
        <w:t>.</w:t>
      </w:r>
    </w:p>
    <w:p w14:paraId="08F224F6" w14:textId="77777777" w:rsidR="004B32ED" w:rsidRPr="004B32ED" w:rsidRDefault="004B32ED" w:rsidP="004B32ED">
      <w:pPr>
        <w:spacing w:after="60" w:line="24" w:lineRule="atLeast"/>
        <w:ind w:left="284" w:hanging="284"/>
        <w:rPr>
          <w:szCs w:val="20"/>
        </w:rPr>
      </w:pPr>
      <w:bookmarkStart w:id="74" w:name="_Hlk138063193"/>
      <w:r w:rsidRPr="004B32ED">
        <w:rPr>
          <w:szCs w:val="20"/>
          <w:lang w:val="de-DE"/>
        </w:rPr>
        <w:t xml:space="preserve">Haine, T. W. N., Curry, B., Gerdes, R., Hansen, E., Karcher, M., Lee, C., Rudels, B., Spreen, G., de </w:t>
      </w:r>
      <w:proofErr w:type="spellStart"/>
      <w:r w:rsidRPr="004B32ED">
        <w:rPr>
          <w:szCs w:val="20"/>
          <w:lang w:val="de-DE"/>
        </w:rPr>
        <w:t>Steur</w:t>
      </w:r>
      <w:proofErr w:type="spellEnd"/>
      <w:r w:rsidRPr="004B32ED">
        <w:rPr>
          <w:szCs w:val="20"/>
          <w:lang w:val="de-DE"/>
        </w:rPr>
        <w:t>, L., Stewart, K. D., &amp; </w:t>
      </w:r>
      <w:proofErr w:type="spellStart"/>
      <w:r w:rsidRPr="004B32ED">
        <w:rPr>
          <w:szCs w:val="20"/>
          <w:lang w:val="de-DE"/>
        </w:rPr>
        <w:t>Woodgate</w:t>
      </w:r>
      <w:proofErr w:type="spellEnd"/>
      <w:r w:rsidRPr="004B32ED">
        <w:rPr>
          <w:szCs w:val="20"/>
          <w:lang w:val="de-DE"/>
        </w:rPr>
        <w:t>, R. (2015). </w:t>
      </w:r>
      <w:r w:rsidRPr="004B32ED">
        <w:rPr>
          <w:szCs w:val="20"/>
        </w:rPr>
        <w:t xml:space="preserve">Arctic freshwater export: Status, mechanisms, and prospects. Global and Planetary Change, 125, 13– 35. https://doi.org/10.1016/j.gloplacha.2014.11.013 </w:t>
      </w:r>
    </w:p>
    <w:bookmarkEnd w:id="74"/>
    <w:p w14:paraId="4C80AFA2" w14:textId="77777777" w:rsidR="004B32ED" w:rsidRPr="004B32ED" w:rsidRDefault="004B32ED" w:rsidP="004B32ED">
      <w:pPr>
        <w:spacing w:after="60" w:line="24" w:lineRule="atLeast"/>
        <w:ind w:left="284" w:hanging="284"/>
        <w:rPr>
          <w:szCs w:val="20"/>
        </w:rPr>
      </w:pPr>
      <w:r w:rsidRPr="004B32ED">
        <w:rPr>
          <w:szCs w:val="20"/>
        </w:rPr>
        <w:t xml:space="preserve">Holliday, N. Penny, Manfred </w:t>
      </w:r>
      <w:proofErr w:type="spellStart"/>
      <w:r w:rsidRPr="004B32ED">
        <w:rPr>
          <w:szCs w:val="20"/>
        </w:rPr>
        <w:t>Bersch</w:t>
      </w:r>
      <w:proofErr w:type="spellEnd"/>
      <w:r w:rsidRPr="004B32ED">
        <w:rPr>
          <w:szCs w:val="20"/>
        </w:rPr>
        <w:t xml:space="preserve">, Barbara </w:t>
      </w:r>
      <w:proofErr w:type="spellStart"/>
      <w:r w:rsidRPr="004B32ED">
        <w:rPr>
          <w:szCs w:val="20"/>
        </w:rPr>
        <w:t>Berx</w:t>
      </w:r>
      <w:proofErr w:type="spellEnd"/>
      <w:r w:rsidRPr="004B32ED">
        <w:rPr>
          <w:szCs w:val="20"/>
        </w:rPr>
        <w:t xml:space="preserve">, Léon </w:t>
      </w:r>
      <w:proofErr w:type="spellStart"/>
      <w:r w:rsidRPr="004B32ED">
        <w:rPr>
          <w:szCs w:val="20"/>
        </w:rPr>
        <w:t>Chafik</w:t>
      </w:r>
      <w:proofErr w:type="spellEnd"/>
      <w:r w:rsidRPr="004B32ED">
        <w:rPr>
          <w:szCs w:val="20"/>
        </w:rPr>
        <w:t xml:space="preserve">, Stuart Cunningham, Cristian </w:t>
      </w:r>
      <w:proofErr w:type="spellStart"/>
      <w:r w:rsidRPr="004B32ED">
        <w:rPr>
          <w:szCs w:val="20"/>
        </w:rPr>
        <w:t>Florindo</w:t>
      </w:r>
      <w:proofErr w:type="spellEnd"/>
      <w:r w:rsidRPr="004B32ED">
        <w:rPr>
          <w:szCs w:val="20"/>
        </w:rPr>
        <w:t xml:space="preserve">-López, </w:t>
      </w:r>
      <w:proofErr w:type="spellStart"/>
      <w:r w:rsidRPr="004B32ED">
        <w:rPr>
          <w:szCs w:val="20"/>
        </w:rPr>
        <w:t>Hjálmar</w:t>
      </w:r>
      <w:proofErr w:type="spellEnd"/>
      <w:r w:rsidRPr="004B32ED">
        <w:rPr>
          <w:szCs w:val="20"/>
        </w:rPr>
        <w:t xml:space="preserve"> </w:t>
      </w:r>
      <w:proofErr w:type="spellStart"/>
      <w:r w:rsidRPr="004B32ED">
        <w:rPr>
          <w:szCs w:val="20"/>
        </w:rPr>
        <w:t>Hátún</w:t>
      </w:r>
      <w:proofErr w:type="spellEnd"/>
      <w:r w:rsidRPr="004B32ED">
        <w:rPr>
          <w:szCs w:val="20"/>
        </w:rPr>
        <w:t xml:space="preserve">, et al. ‘Ocean Circulation Causes the Largest Freshening Event for 120 Years in Eastern subpolar North Atlantic’. Nature Communications 11, no. 1 (29 January 2020): 585. </w:t>
      </w:r>
      <w:hyperlink r:id="rId31" w:history="1">
        <w:r w:rsidRPr="004B32ED">
          <w:rPr>
            <w:szCs w:val="20"/>
          </w:rPr>
          <w:t>https://doi.org/10.1038/s41467-020-14474-y</w:t>
        </w:r>
      </w:hyperlink>
      <w:r w:rsidRPr="004B32ED">
        <w:rPr>
          <w:szCs w:val="20"/>
        </w:rPr>
        <w:t>.</w:t>
      </w:r>
    </w:p>
    <w:p w14:paraId="7FDEB184" w14:textId="77777777" w:rsidR="004B32ED" w:rsidRPr="004B32ED" w:rsidRDefault="004B32ED" w:rsidP="004B32ED">
      <w:pPr>
        <w:spacing w:after="60" w:line="24" w:lineRule="atLeast"/>
        <w:ind w:left="284" w:hanging="284"/>
        <w:rPr>
          <w:szCs w:val="20"/>
        </w:rPr>
      </w:pPr>
      <w:proofErr w:type="spellStart"/>
      <w:r w:rsidRPr="004B32ED">
        <w:rPr>
          <w:szCs w:val="20"/>
        </w:rPr>
        <w:t>Howatt</w:t>
      </w:r>
      <w:proofErr w:type="spellEnd"/>
      <w:r w:rsidRPr="004B32ED">
        <w:rPr>
          <w:szCs w:val="20"/>
        </w:rPr>
        <w:t xml:space="preserve">, Tara, Jaime B. Palter, John Brian Robin Matthews, Brad </w:t>
      </w:r>
      <w:proofErr w:type="spellStart"/>
      <w:r w:rsidRPr="004B32ED">
        <w:rPr>
          <w:szCs w:val="20"/>
        </w:rPr>
        <w:t>deYoung</w:t>
      </w:r>
      <w:proofErr w:type="spellEnd"/>
      <w:r w:rsidRPr="004B32ED">
        <w:rPr>
          <w:szCs w:val="20"/>
        </w:rPr>
        <w:t xml:space="preserve">, Ralf </w:t>
      </w:r>
      <w:proofErr w:type="spellStart"/>
      <w:r w:rsidRPr="004B32ED">
        <w:rPr>
          <w:szCs w:val="20"/>
        </w:rPr>
        <w:t>Bachmayer</w:t>
      </w:r>
      <w:proofErr w:type="spellEnd"/>
      <w:r w:rsidRPr="004B32ED">
        <w:rPr>
          <w:szCs w:val="20"/>
        </w:rPr>
        <w:t>, and Brian Claus. “Ekman and Eddy Exchange of Freshwater and Oxygen across the Labrador Shelf Break.” Journal of Physical Oceanography 48, no. 5 (May 1, 2018): 1015–31. https://doi.org/10.1175/JPO-D-17-0148.1.</w:t>
      </w:r>
    </w:p>
    <w:p w14:paraId="1D4D02BA" w14:textId="77777777" w:rsidR="004B32ED" w:rsidRPr="004B32ED" w:rsidRDefault="004B32ED" w:rsidP="004B32ED">
      <w:pPr>
        <w:spacing w:after="60" w:line="24" w:lineRule="atLeast"/>
        <w:ind w:left="284" w:hanging="284"/>
        <w:rPr>
          <w:szCs w:val="20"/>
        </w:rPr>
      </w:pPr>
      <w:bookmarkStart w:id="75" w:name="_Hlk138062688"/>
      <w:r w:rsidRPr="004B32ED">
        <w:rPr>
          <w:szCs w:val="20"/>
          <w:lang w:val="fr-FR"/>
        </w:rPr>
        <w:t xml:space="preserve">Jackson, L.C., </w:t>
      </w:r>
      <w:proofErr w:type="spellStart"/>
      <w:r w:rsidRPr="004B32ED">
        <w:rPr>
          <w:szCs w:val="20"/>
          <w:lang w:val="fr-FR"/>
        </w:rPr>
        <w:t>Kahana</w:t>
      </w:r>
      <w:proofErr w:type="spellEnd"/>
      <w:r w:rsidRPr="004B32ED">
        <w:rPr>
          <w:szCs w:val="20"/>
          <w:lang w:val="fr-FR"/>
        </w:rPr>
        <w:t>, R., Graham, T. et al. </w:t>
      </w:r>
      <w:r w:rsidRPr="004B32ED">
        <w:rPr>
          <w:szCs w:val="20"/>
        </w:rPr>
        <w:t>Global and European climate impacts of a slowdown of the AMOC in a high resolution GCM. </w:t>
      </w:r>
      <w:proofErr w:type="spellStart"/>
      <w:r w:rsidRPr="004B32ED">
        <w:rPr>
          <w:szCs w:val="20"/>
        </w:rPr>
        <w:t>Clim</w:t>
      </w:r>
      <w:proofErr w:type="spellEnd"/>
      <w:r w:rsidRPr="004B32ED">
        <w:rPr>
          <w:szCs w:val="20"/>
        </w:rPr>
        <w:t xml:space="preserve"> </w:t>
      </w:r>
      <w:proofErr w:type="spellStart"/>
      <w:r w:rsidRPr="004B32ED">
        <w:rPr>
          <w:szCs w:val="20"/>
        </w:rPr>
        <w:t>Dyn</w:t>
      </w:r>
      <w:proofErr w:type="spellEnd"/>
      <w:r w:rsidRPr="004B32ED">
        <w:rPr>
          <w:szCs w:val="20"/>
        </w:rPr>
        <w:t xml:space="preserve"> 45, 3299–3316 (2015). </w:t>
      </w:r>
      <w:hyperlink r:id="rId32" w:history="1">
        <w:r w:rsidRPr="004B32ED">
          <w:rPr>
            <w:szCs w:val="20"/>
          </w:rPr>
          <w:t>https://doi.org/10.1007/s00382-015-2540-2</w:t>
        </w:r>
      </w:hyperlink>
    </w:p>
    <w:bookmarkEnd w:id="75"/>
    <w:p w14:paraId="2E6E5118" w14:textId="77777777" w:rsidR="004B32ED" w:rsidRPr="004B32ED" w:rsidRDefault="004B32ED" w:rsidP="004B32ED">
      <w:pPr>
        <w:spacing w:after="60" w:line="24" w:lineRule="atLeast"/>
        <w:ind w:left="284" w:hanging="284"/>
        <w:rPr>
          <w:szCs w:val="20"/>
        </w:rPr>
      </w:pPr>
      <w:r w:rsidRPr="004B32ED">
        <w:rPr>
          <w:szCs w:val="20"/>
        </w:rPr>
        <w:t xml:space="preserve">Jutras, Mathilde, Carolina O. Dufour, Alfonso </w:t>
      </w:r>
      <w:proofErr w:type="spellStart"/>
      <w:r w:rsidRPr="004B32ED">
        <w:rPr>
          <w:szCs w:val="20"/>
        </w:rPr>
        <w:t>Mucci</w:t>
      </w:r>
      <w:proofErr w:type="spellEnd"/>
      <w:r w:rsidRPr="004B32ED">
        <w:rPr>
          <w:szCs w:val="20"/>
        </w:rPr>
        <w:t>, and Lauryn C. Talbot. “Large-Scale Control of the Retroflection of the Labrador Current.” Nature Communications 14, no. 1 (May 6, 2023): 2623. https://doi.org/10.1038/s41467-023-38321-y.</w:t>
      </w:r>
    </w:p>
    <w:p w14:paraId="5929D00C" w14:textId="77777777" w:rsidR="004B32ED" w:rsidRPr="004B32ED" w:rsidRDefault="004B32ED" w:rsidP="004B32ED">
      <w:pPr>
        <w:spacing w:after="60" w:line="24" w:lineRule="atLeast"/>
        <w:ind w:left="284" w:hanging="284"/>
        <w:rPr>
          <w:szCs w:val="20"/>
        </w:rPr>
      </w:pPr>
      <w:r w:rsidRPr="004B32ED">
        <w:rPr>
          <w:szCs w:val="20"/>
        </w:rPr>
        <w:t>Lazier, J.R.N., 1980. Oceanographic conditions at Ocean Weather Ship Bravo, 1964–1974. Atmos. Ocean 18 (3), 227–238. doi:10.1080/07055900.1980.9649089.</w:t>
      </w:r>
    </w:p>
    <w:p w14:paraId="341F3D64" w14:textId="77777777" w:rsidR="004B32ED" w:rsidRPr="004B32ED" w:rsidRDefault="004B32ED" w:rsidP="004B32ED">
      <w:pPr>
        <w:spacing w:after="60" w:line="24" w:lineRule="atLeast"/>
        <w:ind w:left="284" w:hanging="284"/>
        <w:rPr>
          <w:szCs w:val="20"/>
        </w:rPr>
      </w:pPr>
      <w:r w:rsidRPr="004B32ED">
        <w:rPr>
          <w:szCs w:val="20"/>
        </w:rPr>
        <w:t>Lazier, J. R. N., and D. G. Wright. ‘Annual Velocity Variations in the Labrador Current’. Journal of Physical Oceanography 23, no. 4 (1 April 1993): 659–78. https://doi.org/10.1175/1520-0485(1993)023&lt;</w:t>
      </w:r>
      <w:proofErr w:type="gramStart"/>
      <w:r w:rsidRPr="004B32ED">
        <w:rPr>
          <w:szCs w:val="20"/>
        </w:rPr>
        <w:t>0659:AVVITL</w:t>
      </w:r>
      <w:proofErr w:type="gramEnd"/>
      <w:r w:rsidRPr="004B32ED">
        <w:rPr>
          <w:szCs w:val="20"/>
        </w:rPr>
        <w:t>&gt;2.0.CO;2.</w:t>
      </w:r>
    </w:p>
    <w:p w14:paraId="2D8307C9" w14:textId="77777777" w:rsidR="004B32ED" w:rsidRPr="004B32ED" w:rsidRDefault="004B32ED" w:rsidP="004B32ED">
      <w:pPr>
        <w:spacing w:after="60" w:line="24" w:lineRule="atLeast"/>
        <w:ind w:left="284" w:hanging="284"/>
        <w:rPr>
          <w:szCs w:val="20"/>
        </w:rPr>
      </w:pPr>
      <w:proofErr w:type="spellStart"/>
      <w:r w:rsidRPr="004B32ED">
        <w:rPr>
          <w:szCs w:val="20"/>
        </w:rPr>
        <w:t>LeBlond</w:t>
      </w:r>
      <w:proofErr w:type="spellEnd"/>
      <w:r w:rsidRPr="004B32ED">
        <w:rPr>
          <w:szCs w:val="20"/>
        </w:rPr>
        <w:t xml:space="preserve">, P. H., Osborn, T., Hodgins, D., Goodman, R., &amp; </w:t>
      </w:r>
      <w:proofErr w:type="spellStart"/>
      <w:r w:rsidRPr="004B32ED">
        <w:rPr>
          <w:szCs w:val="20"/>
        </w:rPr>
        <w:t>Metge</w:t>
      </w:r>
      <w:proofErr w:type="spellEnd"/>
      <w:r w:rsidRPr="004B32ED">
        <w:rPr>
          <w:szCs w:val="20"/>
        </w:rPr>
        <w:t xml:space="preserve">, M. (1981). Surface circulation in the western Labrador Sea. Deep Sea Research Part A. Oceanographic Research Papers, 28(7), 683–693. </w:t>
      </w:r>
      <w:hyperlink r:id="rId33" w:history="1">
        <w:r w:rsidRPr="004B32ED">
          <w:rPr>
            <w:szCs w:val="20"/>
          </w:rPr>
          <w:t>https://doi.org/10.1016/0198-0149(81)90129-1</w:t>
        </w:r>
      </w:hyperlink>
    </w:p>
    <w:bookmarkStart w:id="76" w:name="_Hlk137916630"/>
    <w:p w14:paraId="16CE776C" w14:textId="77777777" w:rsidR="004B32ED" w:rsidRPr="004B32ED" w:rsidRDefault="004B32ED" w:rsidP="004B32ED">
      <w:pPr>
        <w:spacing w:after="60" w:line="24" w:lineRule="atLeast"/>
        <w:ind w:left="284" w:hanging="284"/>
        <w:rPr>
          <w:szCs w:val="20"/>
        </w:rPr>
      </w:pPr>
      <w:r w:rsidRPr="004B32ED">
        <w:rPr>
          <w:szCs w:val="20"/>
        </w:rPr>
        <w:lastRenderedPageBreak/>
        <w:fldChar w:fldCharType="begin"/>
      </w:r>
      <w:r w:rsidRPr="004B32ED">
        <w:rPr>
          <w:szCs w:val="20"/>
        </w:rPr>
        <w:instrText>HYPERLINK "https://doi.org/10.1016/j.pocean.2003.08.013" \t "_blank" \o "Persistent link using digital object identifier"</w:instrText>
      </w:r>
      <w:r w:rsidRPr="004B32ED">
        <w:rPr>
          <w:szCs w:val="20"/>
        </w:rPr>
        <w:fldChar w:fldCharType="separate"/>
      </w:r>
      <w:r w:rsidRPr="004B32ED">
        <w:rPr>
          <w:szCs w:val="20"/>
        </w:rPr>
        <w:t>Lilly, J. M., P. B.Rhines, R.Schott, K.Lavender, J.Lazier, U.Send, and E.D’Asaro, 2003: Observations of the Labrador Sea eddy field. Prog. Oceanogr., 59, 75–176. https://doi.org/10.1016/j.pocean.2003.08.013</w:t>
      </w:r>
      <w:r w:rsidRPr="004B32ED">
        <w:rPr>
          <w:szCs w:val="20"/>
        </w:rPr>
        <w:fldChar w:fldCharType="end"/>
      </w:r>
    </w:p>
    <w:bookmarkEnd w:id="76"/>
    <w:p w14:paraId="09C83611" w14:textId="77777777" w:rsidR="004B32ED" w:rsidRPr="004B32ED" w:rsidRDefault="004B32ED" w:rsidP="004B32ED">
      <w:pPr>
        <w:spacing w:after="60" w:line="24" w:lineRule="atLeast"/>
        <w:ind w:left="284" w:hanging="284"/>
        <w:rPr>
          <w:szCs w:val="20"/>
        </w:rPr>
      </w:pPr>
      <w:r w:rsidRPr="004B32ED">
        <w:rPr>
          <w:szCs w:val="20"/>
        </w:rPr>
        <w:t xml:space="preserve">Lin, </w:t>
      </w:r>
      <w:proofErr w:type="spellStart"/>
      <w:r w:rsidRPr="004B32ED">
        <w:rPr>
          <w:szCs w:val="20"/>
        </w:rPr>
        <w:t>Peigen</w:t>
      </w:r>
      <w:proofErr w:type="spellEnd"/>
      <w:r w:rsidRPr="004B32ED">
        <w:rPr>
          <w:szCs w:val="20"/>
        </w:rPr>
        <w:t xml:space="preserve">, Robert S. </w:t>
      </w:r>
      <w:proofErr w:type="spellStart"/>
      <w:r w:rsidRPr="004B32ED">
        <w:rPr>
          <w:szCs w:val="20"/>
        </w:rPr>
        <w:t>Pickart</w:t>
      </w:r>
      <w:proofErr w:type="spellEnd"/>
      <w:r w:rsidRPr="004B32ED">
        <w:rPr>
          <w:szCs w:val="20"/>
        </w:rPr>
        <w:t xml:space="preserve">, Harry </w:t>
      </w:r>
      <w:proofErr w:type="spellStart"/>
      <w:r w:rsidRPr="004B32ED">
        <w:rPr>
          <w:szCs w:val="20"/>
        </w:rPr>
        <w:t>Heorton</w:t>
      </w:r>
      <w:proofErr w:type="spellEnd"/>
      <w:r w:rsidRPr="004B32ED">
        <w:rPr>
          <w:szCs w:val="20"/>
        </w:rPr>
        <w:t xml:space="preserve">, Michel </w:t>
      </w:r>
      <w:proofErr w:type="spellStart"/>
      <w:r w:rsidRPr="004B32ED">
        <w:rPr>
          <w:szCs w:val="20"/>
        </w:rPr>
        <w:t>Tsamados</w:t>
      </w:r>
      <w:proofErr w:type="spellEnd"/>
      <w:r w:rsidRPr="004B32ED">
        <w:rPr>
          <w:szCs w:val="20"/>
        </w:rPr>
        <w:t xml:space="preserve">, </w:t>
      </w:r>
      <w:proofErr w:type="spellStart"/>
      <w:r w:rsidRPr="004B32ED">
        <w:rPr>
          <w:szCs w:val="20"/>
        </w:rPr>
        <w:t>Motoyo</w:t>
      </w:r>
      <w:proofErr w:type="spellEnd"/>
      <w:r w:rsidRPr="004B32ED">
        <w:rPr>
          <w:szCs w:val="20"/>
        </w:rPr>
        <w:t xml:space="preserve"> Itoh, and Takashi Kikuchi. ‘Recent State Transition of the Arctic Ocean’s Beaufort Gyre’. Nature Geoscience 16, no. 6 (June 2023): 485–91. https://doi.org/10.1038/s41561-023-01184-5.</w:t>
      </w:r>
    </w:p>
    <w:p w14:paraId="60CED6C2" w14:textId="77777777" w:rsidR="004B32ED" w:rsidRPr="004B32ED" w:rsidRDefault="004B32ED" w:rsidP="004B32ED">
      <w:pPr>
        <w:spacing w:after="60" w:line="24" w:lineRule="atLeast"/>
        <w:ind w:left="284" w:hanging="284"/>
        <w:rPr>
          <w:szCs w:val="20"/>
        </w:rPr>
      </w:pPr>
      <w:proofErr w:type="spellStart"/>
      <w:r w:rsidRPr="004B32ED">
        <w:rPr>
          <w:szCs w:val="20"/>
        </w:rPr>
        <w:t>Loder</w:t>
      </w:r>
      <w:proofErr w:type="spellEnd"/>
      <w:r w:rsidRPr="004B32ED">
        <w:rPr>
          <w:szCs w:val="20"/>
        </w:rPr>
        <w:t xml:space="preserve">, J. W., B. Petrie, and G. </w:t>
      </w:r>
      <w:proofErr w:type="spellStart"/>
      <w:r w:rsidRPr="004B32ED">
        <w:rPr>
          <w:szCs w:val="20"/>
        </w:rPr>
        <w:t>Gawarkiewicz</w:t>
      </w:r>
      <w:proofErr w:type="spellEnd"/>
      <w:r w:rsidRPr="004B32ED">
        <w:rPr>
          <w:szCs w:val="20"/>
        </w:rPr>
        <w:t xml:space="preserve">, 1998: The coastal ocean off </w:t>
      </w:r>
      <w:proofErr w:type="spellStart"/>
      <w:r w:rsidRPr="004B32ED">
        <w:rPr>
          <w:szCs w:val="20"/>
        </w:rPr>
        <w:t>northeastern</w:t>
      </w:r>
      <w:proofErr w:type="spellEnd"/>
      <w:r w:rsidRPr="004B32ED">
        <w:rPr>
          <w:szCs w:val="20"/>
        </w:rPr>
        <w:t xml:space="preserve"> North America: A large-scale view. The Sea, A. R. Robinson and K. H. Brink, Eds., Regional Studies and Syntheses, Vol. 11, Wiley, 105–133.</w:t>
      </w:r>
    </w:p>
    <w:bookmarkStart w:id="77" w:name="_Hlk137916657"/>
    <w:p w14:paraId="7A11AD3C" w14:textId="77777777" w:rsidR="004B32ED" w:rsidRPr="004B32ED" w:rsidRDefault="004B32ED" w:rsidP="004B32ED">
      <w:pPr>
        <w:spacing w:after="60" w:line="24" w:lineRule="atLeast"/>
        <w:ind w:left="284" w:hanging="284"/>
        <w:rPr>
          <w:szCs w:val="20"/>
        </w:rPr>
      </w:pPr>
      <w:r w:rsidRPr="004B32ED">
        <w:rPr>
          <w:szCs w:val="20"/>
        </w:rPr>
        <w:fldChar w:fldCharType="begin"/>
      </w:r>
      <w:r w:rsidRPr="004B32ED">
        <w:rPr>
          <w:szCs w:val="20"/>
        </w:rPr>
        <w:instrText>HYPERLINK "https://doi.org/10.1126/science.aau6592"</w:instrText>
      </w:r>
      <w:r w:rsidRPr="004B32ED">
        <w:rPr>
          <w:szCs w:val="20"/>
        </w:rPr>
        <w:fldChar w:fldCharType="separate"/>
      </w:r>
      <w:r w:rsidRPr="004B32ED">
        <w:rPr>
          <w:szCs w:val="20"/>
        </w:rPr>
        <w:t>Lozier, M. S., Li, F., Bacon, S., Bahr, F., Bower, A. S., Cunningham, S. A., de Jong, M. F., de Steur, L., deYoung, B., Fischer, J., Gary, S. F., Greenan, B. J. W., Holliday, N. P., Houk, A., Houpert, L., Inall, M. E., Johns, W. E., Johnson, H. L., Johnson, C., … Zhao, J. (2019). A sea change in our view of overturning in the subpolar North Atlantic. Science, 363(6426), 516–521. https://doi.org/10.1126/science.aau6592</w:t>
      </w:r>
      <w:r w:rsidRPr="004B32ED">
        <w:rPr>
          <w:szCs w:val="20"/>
        </w:rPr>
        <w:fldChar w:fldCharType="end"/>
      </w:r>
      <w:bookmarkEnd w:id="77"/>
    </w:p>
    <w:p w14:paraId="132FD20F" w14:textId="77777777" w:rsidR="004B32ED" w:rsidRPr="004B32ED" w:rsidRDefault="004B32ED" w:rsidP="004B32ED">
      <w:pPr>
        <w:spacing w:after="60" w:line="24" w:lineRule="atLeast"/>
        <w:ind w:left="284" w:hanging="284"/>
        <w:rPr>
          <w:szCs w:val="20"/>
        </w:rPr>
      </w:pPr>
      <w:bookmarkStart w:id="78" w:name="_Hlk137916668"/>
      <w:r w:rsidRPr="004B32ED">
        <w:rPr>
          <w:szCs w:val="20"/>
        </w:rPr>
        <w:t xml:space="preserve">Lumpkin, R., and G. C. Johnson (2013), Global ocean surface velocities from drifters: Mean, variance, El Nino–Southern Oscillation response, and seasonal </w:t>
      </w:r>
      <w:proofErr w:type="spellStart"/>
      <w:proofErr w:type="gramStart"/>
      <w:r w:rsidRPr="004B32ED">
        <w:rPr>
          <w:szCs w:val="20"/>
        </w:rPr>
        <w:t>cycle,J</w:t>
      </w:r>
      <w:proofErr w:type="spellEnd"/>
      <w:r w:rsidRPr="004B32ED">
        <w:rPr>
          <w:szCs w:val="20"/>
        </w:rPr>
        <w:t>.</w:t>
      </w:r>
      <w:proofErr w:type="gramEnd"/>
      <w:r w:rsidRPr="004B32ED">
        <w:rPr>
          <w:szCs w:val="20"/>
        </w:rPr>
        <w:t xml:space="preserve"> </w:t>
      </w:r>
      <w:proofErr w:type="spellStart"/>
      <w:r w:rsidRPr="004B32ED">
        <w:rPr>
          <w:szCs w:val="20"/>
        </w:rPr>
        <w:t>Geophys</w:t>
      </w:r>
      <w:proofErr w:type="spellEnd"/>
      <w:r w:rsidRPr="004B32ED">
        <w:rPr>
          <w:szCs w:val="20"/>
        </w:rPr>
        <w:t>. Res. Oceans,118, 2992–3006, doi:10.1002/jgrc.20210.</w:t>
      </w:r>
    </w:p>
    <w:bookmarkEnd w:id="78"/>
    <w:p w14:paraId="2C9A3549" w14:textId="77777777" w:rsidR="004B32ED" w:rsidRPr="004B32ED" w:rsidRDefault="004B32ED" w:rsidP="004B32ED">
      <w:pPr>
        <w:spacing w:after="60" w:line="24" w:lineRule="atLeast"/>
        <w:ind w:left="284" w:hanging="284"/>
        <w:rPr>
          <w:szCs w:val="20"/>
        </w:rPr>
      </w:pPr>
      <w:r w:rsidRPr="004B32ED">
        <w:rPr>
          <w:szCs w:val="20"/>
        </w:rPr>
        <w:t xml:space="preserve">Luo, H., </w:t>
      </w:r>
      <w:proofErr w:type="spellStart"/>
      <w:r w:rsidRPr="004B32ED">
        <w:rPr>
          <w:szCs w:val="20"/>
        </w:rPr>
        <w:t>Castelao</w:t>
      </w:r>
      <w:proofErr w:type="spellEnd"/>
      <w:r w:rsidRPr="004B32ED">
        <w:rPr>
          <w:szCs w:val="20"/>
        </w:rPr>
        <w:t xml:space="preserve">, R. M., </w:t>
      </w:r>
      <w:proofErr w:type="spellStart"/>
      <w:r w:rsidRPr="004B32ED">
        <w:rPr>
          <w:szCs w:val="20"/>
        </w:rPr>
        <w:t>Rennermalm</w:t>
      </w:r>
      <w:proofErr w:type="spellEnd"/>
      <w:r w:rsidRPr="004B32ED">
        <w:rPr>
          <w:szCs w:val="20"/>
        </w:rPr>
        <w:t xml:space="preserve">, A. K., Tedesco, M., Bracco, A., </w:t>
      </w:r>
      <w:proofErr w:type="spellStart"/>
      <w:r w:rsidRPr="004B32ED">
        <w:rPr>
          <w:szCs w:val="20"/>
        </w:rPr>
        <w:t>Yager</w:t>
      </w:r>
      <w:proofErr w:type="spellEnd"/>
      <w:r w:rsidRPr="004B32ED">
        <w:rPr>
          <w:szCs w:val="20"/>
        </w:rPr>
        <w:t>, P. L., &amp; Mote, T. L. (2016). Oceanic transport of surface meltwater from the southern Greenland ice sheet. Nature Geoscience, 9(7), Article 7. </w:t>
      </w:r>
      <w:hyperlink r:id="rId34" w:history="1">
        <w:r w:rsidRPr="004B32ED">
          <w:rPr>
            <w:szCs w:val="20"/>
          </w:rPr>
          <w:t>https://doi.org/10.1038/ngeo2708</w:t>
        </w:r>
      </w:hyperlink>
    </w:p>
    <w:p w14:paraId="32FAEEF6" w14:textId="77777777" w:rsidR="004B32ED" w:rsidRPr="004B32ED" w:rsidRDefault="004B32ED" w:rsidP="004B32ED">
      <w:pPr>
        <w:spacing w:after="60" w:line="24" w:lineRule="atLeast"/>
        <w:ind w:left="284" w:hanging="284"/>
        <w:rPr>
          <w:szCs w:val="20"/>
        </w:rPr>
      </w:pPr>
      <w:hyperlink r:id="rId35" w:history="1">
        <w:r w:rsidRPr="004B32ED">
          <w:rPr>
            <w:szCs w:val="20"/>
          </w:rPr>
          <w:t>Manabe, S., Stouffer, R. (1995) Simulation of abrupt climate change induced by freshwater input to the North Atlantic Ocean. Nature 378, 165–167.  https://doi.org/10.1038/378165a0</w:t>
        </w:r>
      </w:hyperlink>
    </w:p>
    <w:p w14:paraId="5FAE2B1B" w14:textId="77777777" w:rsidR="004B32ED" w:rsidRPr="004B32ED" w:rsidRDefault="004B32ED" w:rsidP="004B32ED">
      <w:pPr>
        <w:spacing w:after="60" w:line="24" w:lineRule="atLeast"/>
        <w:ind w:left="284" w:hanging="284"/>
        <w:rPr>
          <w:szCs w:val="20"/>
        </w:rPr>
      </w:pPr>
      <w:r w:rsidRPr="004B32ED">
        <w:rPr>
          <w:szCs w:val="20"/>
        </w:rPr>
        <w:t xml:space="preserve">Marsh, R., </w:t>
      </w:r>
      <w:proofErr w:type="spellStart"/>
      <w:r w:rsidRPr="004B32ED">
        <w:rPr>
          <w:szCs w:val="20"/>
        </w:rPr>
        <w:t>Desbruyères</w:t>
      </w:r>
      <w:proofErr w:type="spellEnd"/>
      <w:r w:rsidRPr="004B32ED">
        <w:rPr>
          <w:szCs w:val="20"/>
        </w:rPr>
        <w:t xml:space="preserve">, D., Bamber, J. L., de Cuevas, B. A., Coward, A. C., and </w:t>
      </w:r>
      <w:proofErr w:type="spellStart"/>
      <w:r w:rsidRPr="004B32ED">
        <w:rPr>
          <w:szCs w:val="20"/>
        </w:rPr>
        <w:t>Aksenov</w:t>
      </w:r>
      <w:proofErr w:type="spellEnd"/>
      <w:r w:rsidRPr="004B32ED">
        <w:rPr>
          <w:szCs w:val="20"/>
        </w:rPr>
        <w:t xml:space="preserve">, Y.: Short-term impacts of enhanced Greenland freshwater fluxes in an eddy-permitting ocean model, Ocean Sci., 6, 749–760, https://doi.org/10.5194/os-6-749-2010, 2010.Marshall, J., Schott, F., 1999. Open-ocean convection: Observations, theory and models. Rev. </w:t>
      </w:r>
      <w:proofErr w:type="spellStart"/>
      <w:r w:rsidRPr="004B32ED">
        <w:rPr>
          <w:szCs w:val="20"/>
        </w:rPr>
        <w:t>Geophys</w:t>
      </w:r>
      <w:proofErr w:type="spellEnd"/>
      <w:r w:rsidRPr="004B32ED">
        <w:rPr>
          <w:szCs w:val="20"/>
        </w:rPr>
        <w:t>. 37, 1–64. doi:10.1029/98RG02739.</w:t>
      </w:r>
    </w:p>
    <w:p w14:paraId="37B89F8C" w14:textId="77777777" w:rsidR="004B32ED" w:rsidRPr="004B32ED" w:rsidRDefault="004B32ED" w:rsidP="004B32ED">
      <w:pPr>
        <w:spacing w:after="60" w:line="24" w:lineRule="atLeast"/>
        <w:ind w:left="284" w:hanging="284"/>
        <w:rPr>
          <w:szCs w:val="20"/>
        </w:rPr>
      </w:pPr>
      <w:r w:rsidRPr="004B32ED">
        <w:rPr>
          <w:szCs w:val="20"/>
        </w:rPr>
        <w:t>Myers, Paul G. “Impact of Freshwater from the Canadian Arctic Archipelago on Labrador Sea Water Formation.” Geophysical Research Letters 32, no. 6 (2005). https://doi.org/10.1029/2004GL022082.</w:t>
      </w:r>
    </w:p>
    <w:p w14:paraId="40CD978C" w14:textId="77777777" w:rsidR="004B32ED" w:rsidRPr="004B32ED" w:rsidRDefault="004B32ED" w:rsidP="004B32ED">
      <w:pPr>
        <w:spacing w:after="60" w:line="24" w:lineRule="atLeast"/>
        <w:ind w:left="284" w:hanging="284"/>
        <w:rPr>
          <w:szCs w:val="20"/>
        </w:rPr>
      </w:pPr>
      <w:hyperlink r:id="rId36" w:history="1">
        <w:r w:rsidRPr="004B32ED">
          <w:rPr>
            <w:szCs w:val="20"/>
          </w:rPr>
          <w:t xml:space="preserve">Pennelly, C., Hu, X., and Myers, P. G. (2019). Cross-isobath freshwater exchange within the North Atlantic subpolar Gyre. Journal of Geophysical Research: Oceans, 124, 6831–6853, https://doi.org/10.1029/2019JC015144 </w:t>
        </w:r>
      </w:hyperlink>
    </w:p>
    <w:p w14:paraId="2A3BBFF6" w14:textId="77777777" w:rsidR="004B32ED" w:rsidRPr="004B32ED" w:rsidRDefault="004B32ED" w:rsidP="004B32ED">
      <w:pPr>
        <w:spacing w:after="60" w:line="24" w:lineRule="atLeast"/>
        <w:ind w:left="284" w:hanging="284"/>
        <w:rPr>
          <w:szCs w:val="20"/>
        </w:rPr>
      </w:pPr>
      <w:r w:rsidRPr="004B32ED">
        <w:rPr>
          <w:szCs w:val="20"/>
        </w:rPr>
        <w:t>Peterson, Ingrid. ‘A Snapshot of the Labrador Current Inferred from Ice‐floe Movement in NOAA Satellite Imagery’. Atmosphere-Ocean 25, no. 4 (1 December 1987): 402–15. https://doi.org/10.1080/07055900.1987.9649283.</w:t>
      </w:r>
    </w:p>
    <w:p w14:paraId="513FFBA2" w14:textId="77777777" w:rsidR="004B32ED" w:rsidRPr="004B32ED" w:rsidRDefault="004B32ED" w:rsidP="004B32ED">
      <w:pPr>
        <w:spacing w:after="60" w:line="24" w:lineRule="atLeast"/>
        <w:ind w:left="284" w:hanging="284"/>
        <w:rPr>
          <w:szCs w:val="20"/>
        </w:rPr>
      </w:pPr>
      <w:r w:rsidRPr="004B32ED">
        <w:rPr>
          <w:szCs w:val="20"/>
        </w:rPr>
        <w:t xml:space="preserve">Petrie, B. and Drinkwater, K.: Temperature and salinity variability on the Scotian Shelf and in the Gulf of Maine 1945–1990, J. </w:t>
      </w:r>
      <w:proofErr w:type="spellStart"/>
      <w:r w:rsidRPr="004B32ED">
        <w:rPr>
          <w:szCs w:val="20"/>
        </w:rPr>
        <w:t>Geophys</w:t>
      </w:r>
      <w:proofErr w:type="spellEnd"/>
      <w:r w:rsidRPr="004B32ED">
        <w:rPr>
          <w:szCs w:val="20"/>
        </w:rPr>
        <w:t>. Res., 98, 20079–20089, 1993</w:t>
      </w:r>
    </w:p>
    <w:p w14:paraId="1EA569B1" w14:textId="77777777" w:rsidR="004B32ED" w:rsidRPr="004B32ED" w:rsidRDefault="004B32ED" w:rsidP="004B32ED">
      <w:pPr>
        <w:spacing w:after="60" w:line="24" w:lineRule="atLeast"/>
        <w:ind w:left="284" w:hanging="284"/>
        <w:rPr>
          <w:szCs w:val="20"/>
        </w:rPr>
      </w:pPr>
      <w:proofErr w:type="spellStart"/>
      <w:r w:rsidRPr="004B32ED">
        <w:rPr>
          <w:szCs w:val="20"/>
        </w:rPr>
        <w:t>Reverdin</w:t>
      </w:r>
      <w:proofErr w:type="spellEnd"/>
      <w:r w:rsidRPr="004B32ED">
        <w:rPr>
          <w:szCs w:val="20"/>
        </w:rPr>
        <w:t xml:space="preserve">, Gilles, P. P. </w:t>
      </w:r>
      <w:proofErr w:type="spellStart"/>
      <w:r w:rsidRPr="004B32ED">
        <w:rPr>
          <w:szCs w:val="20"/>
        </w:rPr>
        <w:t>Niiler</w:t>
      </w:r>
      <w:proofErr w:type="spellEnd"/>
      <w:r w:rsidRPr="004B32ED">
        <w:rPr>
          <w:szCs w:val="20"/>
        </w:rPr>
        <w:t xml:space="preserve">, and H. </w:t>
      </w:r>
      <w:proofErr w:type="spellStart"/>
      <w:r w:rsidRPr="004B32ED">
        <w:rPr>
          <w:szCs w:val="20"/>
        </w:rPr>
        <w:t>Valdimarsson</w:t>
      </w:r>
      <w:proofErr w:type="spellEnd"/>
      <w:r w:rsidRPr="004B32ED">
        <w:rPr>
          <w:szCs w:val="20"/>
        </w:rPr>
        <w:t>. ‘North Atlantic Ocean Surface Currents’. Journal of Geophysical Research: Oceans 108, no. C1 (2003): 2-1-2–21. https://doi.org/10.1029/2001JC001020.</w:t>
      </w:r>
    </w:p>
    <w:p w14:paraId="4AD47E19" w14:textId="77777777" w:rsidR="004B32ED" w:rsidRPr="004B32ED" w:rsidRDefault="004B32ED" w:rsidP="004B32ED">
      <w:pPr>
        <w:spacing w:after="60" w:line="24" w:lineRule="atLeast"/>
        <w:ind w:left="284" w:hanging="284"/>
        <w:rPr>
          <w:szCs w:val="20"/>
        </w:rPr>
      </w:pPr>
      <w:r w:rsidRPr="004B32ED">
        <w:rPr>
          <w:szCs w:val="20"/>
        </w:rPr>
        <w:t xml:space="preserve">Ridenour, Natasha A., </w:t>
      </w:r>
      <w:proofErr w:type="spellStart"/>
      <w:r w:rsidRPr="004B32ED">
        <w:rPr>
          <w:szCs w:val="20"/>
        </w:rPr>
        <w:t>Fiammetta</w:t>
      </w:r>
      <w:proofErr w:type="spellEnd"/>
      <w:r w:rsidRPr="004B32ED">
        <w:rPr>
          <w:szCs w:val="20"/>
        </w:rPr>
        <w:t xml:space="preserve"> </w:t>
      </w:r>
      <w:proofErr w:type="spellStart"/>
      <w:r w:rsidRPr="004B32ED">
        <w:rPr>
          <w:szCs w:val="20"/>
        </w:rPr>
        <w:t>Straneo</w:t>
      </w:r>
      <w:proofErr w:type="spellEnd"/>
      <w:r w:rsidRPr="004B32ED">
        <w:rPr>
          <w:szCs w:val="20"/>
        </w:rPr>
        <w:t xml:space="preserve">, James </w:t>
      </w:r>
      <w:proofErr w:type="spellStart"/>
      <w:r w:rsidRPr="004B32ED">
        <w:rPr>
          <w:szCs w:val="20"/>
        </w:rPr>
        <w:t>Holte</w:t>
      </w:r>
      <w:proofErr w:type="spellEnd"/>
      <w:r w:rsidRPr="004B32ED">
        <w:rPr>
          <w:szCs w:val="20"/>
        </w:rPr>
        <w:t>, Yves Gratton, Paul G. Myers, and David G. Barber. ‘Hudson Strait Inflow: Structure and Variability’. Journal of Geophysical Research: Oceans 126, no. 9 (2021): e2020JC017089. https://doi.org/10.1029/2020JC017089.</w:t>
      </w:r>
    </w:p>
    <w:p w14:paraId="54F653E8" w14:textId="77777777" w:rsidR="004B32ED" w:rsidRPr="004B32ED" w:rsidRDefault="004B32ED" w:rsidP="004B32ED">
      <w:pPr>
        <w:spacing w:after="60" w:line="24" w:lineRule="atLeast"/>
        <w:ind w:left="284" w:hanging="284"/>
        <w:rPr>
          <w:szCs w:val="20"/>
        </w:rPr>
      </w:pPr>
      <w:r w:rsidRPr="004B32ED">
        <w:rPr>
          <w:szCs w:val="20"/>
        </w:rPr>
        <w:t xml:space="preserve">Schulze Chretien, Lena M., and Eleanor </w:t>
      </w:r>
      <w:proofErr w:type="spellStart"/>
      <w:r w:rsidRPr="004B32ED">
        <w:rPr>
          <w:szCs w:val="20"/>
        </w:rPr>
        <w:t>Frajka</w:t>
      </w:r>
      <w:proofErr w:type="spellEnd"/>
      <w:r w:rsidRPr="004B32ED">
        <w:rPr>
          <w:szCs w:val="20"/>
        </w:rPr>
        <w:t>-Williams. “Wind-Driven Transport of Fresh Shelf Water into the Upper 30&amp;</w:t>
      </w:r>
      <w:proofErr w:type="gramStart"/>
      <w:r w:rsidRPr="004B32ED">
        <w:rPr>
          <w:szCs w:val="20"/>
        </w:rPr>
        <w:t>thinsp;m</w:t>
      </w:r>
      <w:proofErr w:type="gramEnd"/>
      <w:r w:rsidRPr="004B32ED">
        <w:rPr>
          <w:szCs w:val="20"/>
        </w:rPr>
        <w:t xml:space="preserve"> of the Labrador Sea.” Ocean Science 14, no. 5 (October 15, 2018): 1247–64. https://doi.org/10.5194/os-14-1247-2018.</w:t>
      </w:r>
    </w:p>
    <w:p w14:paraId="08FDC86C" w14:textId="77777777" w:rsidR="004B32ED" w:rsidRPr="004B32ED" w:rsidRDefault="004B32ED" w:rsidP="004B32ED">
      <w:pPr>
        <w:spacing w:after="60" w:line="24" w:lineRule="atLeast"/>
        <w:ind w:left="284" w:hanging="284"/>
        <w:rPr>
          <w:szCs w:val="20"/>
        </w:rPr>
      </w:pPr>
      <w:r w:rsidRPr="004B32ED">
        <w:rPr>
          <w:szCs w:val="20"/>
        </w:rPr>
        <w:t xml:space="preserve">Shu, Q., </w:t>
      </w:r>
      <w:proofErr w:type="spellStart"/>
      <w:r w:rsidRPr="004B32ED">
        <w:rPr>
          <w:szCs w:val="20"/>
        </w:rPr>
        <w:t>Qiao</w:t>
      </w:r>
      <w:proofErr w:type="spellEnd"/>
      <w:r w:rsidRPr="004B32ED">
        <w:rPr>
          <w:szCs w:val="20"/>
        </w:rPr>
        <w:t xml:space="preserve">, F., Song, Z., Zhao, J., &amp; Li, X. (2018). Projected freshening of the Arctic Ocean in the 21st century. Journal of Geophysical Research: Oceans, 123, 9232– 9244. </w:t>
      </w:r>
      <w:hyperlink r:id="rId37" w:history="1">
        <w:r w:rsidRPr="004B32ED">
          <w:rPr>
            <w:szCs w:val="20"/>
          </w:rPr>
          <w:t>https://doi.org/10.1029/2018JC014036</w:t>
        </w:r>
      </w:hyperlink>
      <w:r w:rsidRPr="004B32ED">
        <w:rPr>
          <w:szCs w:val="20"/>
        </w:rPr>
        <w:t xml:space="preserve"> </w:t>
      </w:r>
    </w:p>
    <w:p w14:paraId="0AFE823F" w14:textId="77777777" w:rsidR="004B32ED" w:rsidRPr="004B32ED" w:rsidRDefault="004B32ED" w:rsidP="004B32ED">
      <w:pPr>
        <w:spacing w:after="60" w:line="24" w:lineRule="atLeast"/>
        <w:ind w:left="284" w:hanging="284"/>
        <w:rPr>
          <w:szCs w:val="20"/>
        </w:rPr>
      </w:pPr>
      <w:r w:rsidRPr="004B32ED">
        <w:rPr>
          <w:szCs w:val="20"/>
        </w:rPr>
        <w:t>Smith, E. H., F. M. Soule, and O. Mosby, The Marion and General Greene Expeditions to the Davis Strait and Labrador Sea Under the Direction of the United</w:t>
      </w:r>
    </w:p>
    <w:p w14:paraId="60D76867" w14:textId="77777777" w:rsidR="004B32ED" w:rsidRPr="004B32ED" w:rsidRDefault="004B32ED" w:rsidP="004B32ED">
      <w:pPr>
        <w:spacing w:after="60" w:line="24" w:lineRule="atLeast"/>
        <w:ind w:left="284" w:hanging="284"/>
        <w:rPr>
          <w:szCs w:val="20"/>
        </w:rPr>
      </w:pPr>
      <w:r w:rsidRPr="004B32ED">
        <w:rPr>
          <w:szCs w:val="20"/>
        </w:rPr>
        <w:t xml:space="preserve">States Coast Guard, 1928-1931-1933-1934-1935. Scientific Results Part 2, Physical Oceanography, US Government Printing </w:t>
      </w:r>
      <w:proofErr w:type="spellStart"/>
      <w:r w:rsidRPr="004B32ED">
        <w:rPr>
          <w:szCs w:val="20"/>
        </w:rPr>
        <w:t>Oce</w:t>
      </w:r>
      <w:proofErr w:type="spellEnd"/>
      <w:r w:rsidRPr="004B32ED">
        <w:rPr>
          <w:szCs w:val="20"/>
        </w:rPr>
        <w:t>, 1937.</w:t>
      </w:r>
    </w:p>
    <w:p w14:paraId="42CD1621" w14:textId="77777777" w:rsidR="004B32ED" w:rsidRPr="004B32ED" w:rsidRDefault="004B32ED" w:rsidP="004B32ED">
      <w:pPr>
        <w:spacing w:after="60" w:line="24" w:lineRule="atLeast"/>
        <w:ind w:left="284" w:hanging="284"/>
        <w:rPr>
          <w:szCs w:val="20"/>
          <w:lang w:val="fr-FR"/>
        </w:rPr>
      </w:pPr>
      <w:proofErr w:type="spellStart"/>
      <w:r w:rsidRPr="004B32ED">
        <w:rPr>
          <w:szCs w:val="20"/>
        </w:rPr>
        <w:t>Solodoch</w:t>
      </w:r>
      <w:proofErr w:type="spellEnd"/>
      <w:r w:rsidRPr="004B32ED">
        <w:rPr>
          <w:szCs w:val="20"/>
        </w:rPr>
        <w:t xml:space="preserve">, A., J. C. McWilliams, A. L. Stewart, J. </w:t>
      </w:r>
      <w:proofErr w:type="spellStart"/>
      <w:r w:rsidRPr="004B32ED">
        <w:rPr>
          <w:szCs w:val="20"/>
        </w:rPr>
        <w:t>Gula</w:t>
      </w:r>
      <w:proofErr w:type="spellEnd"/>
      <w:r w:rsidRPr="004B32ED">
        <w:rPr>
          <w:szCs w:val="20"/>
        </w:rPr>
        <w:t xml:space="preserve">, and L. Renault, 2020: Why Does the Deep Western Boundary Current “Leak” around Flemish </w:t>
      </w:r>
      <w:proofErr w:type="gramStart"/>
      <w:r w:rsidRPr="004B32ED">
        <w:rPr>
          <w:szCs w:val="20"/>
        </w:rPr>
        <w:t>Cap?.</w:t>
      </w:r>
      <w:proofErr w:type="gramEnd"/>
      <w:r w:rsidRPr="004B32ED">
        <w:rPr>
          <w:szCs w:val="20"/>
        </w:rPr>
        <w:t xml:space="preserve"> J. Phys. </w:t>
      </w:r>
      <w:proofErr w:type="spellStart"/>
      <w:r w:rsidRPr="004B32ED">
        <w:rPr>
          <w:szCs w:val="20"/>
          <w:lang w:val="fr-FR"/>
        </w:rPr>
        <w:t>Oceanogr</w:t>
      </w:r>
      <w:proofErr w:type="spellEnd"/>
      <w:r w:rsidRPr="004B32ED">
        <w:rPr>
          <w:szCs w:val="20"/>
          <w:lang w:val="fr-FR"/>
        </w:rPr>
        <w:t xml:space="preserve">., 50, 1989–2016, </w:t>
      </w:r>
      <w:hyperlink r:id="rId38" w:tgtFrame="_blank" w:history="1">
        <w:r w:rsidRPr="004B32ED">
          <w:rPr>
            <w:szCs w:val="20"/>
            <w:lang w:val="fr-FR"/>
          </w:rPr>
          <w:t>https://doi.org/10.1175/JPO-D-19-0247.1</w:t>
        </w:r>
      </w:hyperlink>
      <w:r w:rsidRPr="004B32ED">
        <w:rPr>
          <w:szCs w:val="20"/>
          <w:lang w:val="fr-FR"/>
        </w:rPr>
        <w:t xml:space="preserve">. </w:t>
      </w:r>
    </w:p>
    <w:p w14:paraId="50D6BA3E" w14:textId="77777777" w:rsidR="004B32ED" w:rsidRPr="004B32ED" w:rsidRDefault="004B32ED" w:rsidP="004B32ED">
      <w:pPr>
        <w:spacing w:after="60" w:line="24" w:lineRule="atLeast"/>
        <w:ind w:left="284" w:hanging="284"/>
        <w:rPr>
          <w:szCs w:val="20"/>
        </w:rPr>
      </w:pPr>
      <w:proofErr w:type="spellStart"/>
      <w:r w:rsidRPr="004B32ED">
        <w:rPr>
          <w:szCs w:val="20"/>
          <w:lang w:val="fr-FR"/>
        </w:rPr>
        <w:lastRenderedPageBreak/>
        <w:t>Straneo</w:t>
      </w:r>
      <w:proofErr w:type="spellEnd"/>
      <w:r w:rsidRPr="004B32ED">
        <w:rPr>
          <w:szCs w:val="20"/>
          <w:lang w:val="fr-FR"/>
        </w:rPr>
        <w:t xml:space="preserve">, </w:t>
      </w:r>
      <w:proofErr w:type="spellStart"/>
      <w:r w:rsidRPr="004B32ED">
        <w:rPr>
          <w:szCs w:val="20"/>
          <w:lang w:val="fr-FR"/>
        </w:rPr>
        <w:t>Fiammetta</w:t>
      </w:r>
      <w:proofErr w:type="spellEnd"/>
      <w:r w:rsidRPr="004B32ED">
        <w:rPr>
          <w:szCs w:val="20"/>
          <w:lang w:val="fr-FR"/>
        </w:rPr>
        <w:t xml:space="preserve">, and François Saucier. </w:t>
      </w:r>
      <w:r w:rsidRPr="004B32ED">
        <w:rPr>
          <w:szCs w:val="20"/>
        </w:rPr>
        <w:t>“The Outflow from Hudson Strait and Its Contribution to the Labrador Current.” Deep Sea Research Part I: Oceanographic Research Papers 55, no. 8 (August 1, 2008): 926–46. https://doi.org/10.1016/j.dsr.2008.03.012.</w:t>
      </w:r>
    </w:p>
    <w:p w14:paraId="58B3B696" w14:textId="77777777" w:rsidR="004B32ED" w:rsidRPr="004B32ED" w:rsidRDefault="004B32ED" w:rsidP="004B32ED">
      <w:pPr>
        <w:spacing w:after="60" w:line="24" w:lineRule="atLeast"/>
        <w:ind w:left="284" w:hanging="284"/>
        <w:rPr>
          <w:szCs w:val="20"/>
        </w:rPr>
      </w:pPr>
      <w:r w:rsidRPr="004B32ED">
        <w:rPr>
          <w:szCs w:val="20"/>
        </w:rPr>
        <w:t xml:space="preserve">Swift, J. H., and K. </w:t>
      </w:r>
      <w:proofErr w:type="spellStart"/>
      <w:r w:rsidRPr="004B32ED">
        <w:rPr>
          <w:szCs w:val="20"/>
        </w:rPr>
        <w:t>Aagaard</w:t>
      </w:r>
      <w:proofErr w:type="spellEnd"/>
      <w:r w:rsidRPr="004B32ED">
        <w:rPr>
          <w:szCs w:val="20"/>
        </w:rPr>
        <w:t xml:space="preserve">, 1981: Seasonal transitions and water mass formation in the Iceland and Greenland seas. Deep-Sea Res., 28A, 1107–1129, </w:t>
      </w:r>
      <w:hyperlink r:id="rId39" w:tgtFrame="_blank" w:history="1">
        <w:r w:rsidRPr="004B32ED">
          <w:rPr>
            <w:szCs w:val="20"/>
          </w:rPr>
          <w:t>https://doi.org/10.1016/0198-0149(81)90050-9</w:t>
        </w:r>
      </w:hyperlink>
      <w:r w:rsidRPr="004B32ED">
        <w:rPr>
          <w:szCs w:val="20"/>
        </w:rPr>
        <w:t>.</w:t>
      </w:r>
    </w:p>
    <w:p w14:paraId="01707F13" w14:textId="77777777" w:rsidR="004B32ED" w:rsidRPr="004B32ED" w:rsidRDefault="004B32ED" w:rsidP="004B32ED">
      <w:pPr>
        <w:spacing w:after="60" w:line="24" w:lineRule="atLeast"/>
        <w:ind w:left="284" w:hanging="284"/>
        <w:rPr>
          <w:szCs w:val="20"/>
        </w:rPr>
      </w:pPr>
      <w:r w:rsidRPr="004B32ED">
        <w:rPr>
          <w:szCs w:val="20"/>
        </w:rPr>
        <w:t xml:space="preserve">The IMBIE Team: Mass balance of the Greenland Ice Sheet from 1992 to 2018, Nature, 579, 233–239, </w:t>
      </w:r>
      <w:hyperlink r:id="rId40" w:history="1">
        <w:r w:rsidRPr="004B32ED">
          <w:rPr>
            <w:szCs w:val="20"/>
          </w:rPr>
          <w:t>https://doi.org/10.1038/s41586-019-1855-2</w:t>
        </w:r>
      </w:hyperlink>
      <w:r w:rsidRPr="004B32ED">
        <w:rPr>
          <w:szCs w:val="20"/>
        </w:rPr>
        <w:t>, 2020</w:t>
      </w:r>
    </w:p>
    <w:p w14:paraId="53C7A291" w14:textId="77777777" w:rsidR="004B32ED" w:rsidRPr="004B32ED" w:rsidRDefault="004B32ED" w:rsidP="004B32ED">
      <w:pPr>
        <w:spacing w:after="60" w:line="24" w:lineRule="atLeast"/>
        <w:ind w:left="284" w:hanging="284"/>
        <w:rPr>
          <w:szCs w:val="20"/>
        </w:rPr>
      </w:pPr>
      <w:r w:rsidRPr="004B32ED">
        <w:rPr>
          <w:szCs w:val="20"/>
        </w:rPr>
        <w:t xml:space="preserve">Timmermans, Mary-Louise, and John M. </w:t>
      </w:r>
      <w:proofErr w:type="spellStart"/>
      <w:r w:rsidRPr="004B32ED">
        <w:rPr>
          <w:szCs w:val="20"/>
        </w:rPr>
        <w:t>Toole</w:t>
      </w:r>
      <w:proofErr w:type="spellEnd"/>
      <w:r w:rsidRPr="004B32ED">
        <w:rPr>
          <w:szCs w:val="20"/>
        </w:rPr>
        <w:t>. ‘The Arctic Ocean’s Beaufort Gyre’. Annual Review of Marine Science 15, no. Volume 15, 2023 (16 January 2023): 223–48. https://doi.org/10.1146/annurev-marine-032122-012034.</w:t>
      </w:r>
    </w:p>
    <w:p w14:paraId="2CB46407" w14:textId="77777777" w:rsidR="004B32ED" w:rsidRPr="004B32ED" w:rsidRDefault="004B32ED" w:rsidP="004B32ED">
      <w:pPr>
        <w:spacing w:after="60" w:line="24" w:lineRule="atLeast"/>
        <w:ind w:left="284" w:hanging="284"/>
        <w:rPr>
          <w:szCs w:val="20"/>
        </w:rPr>
      </w:pPr>
      <w:r w:rsidRPr="004B32ED">
        <w:rPr>
          <w:szCs w:val="20"/>
        </w:rPr>
        <w:t xml:space="preserve">Yang, Qian, Timothy H. Dixon, Paul G. Myers, Jennifer Bonin, Don Chambers, M. R. van den </w:t>
      </w:r>
      <w:proofErr w:type="spellStart"/>
      <w:r w:rsidRPr="004B32ED">
        <w:rPr>
          <w:szCs w:val="20"/>
        </w:rPr>
        <w:t>Broeke</w:t>
      </w:r>
      <w:proofErr w:type="spellEnd"/>
      <w:r w:rsidRPr="004B32ED">
        <w:rPr>
          <w:szCs w:val="20"/>
        </w:rPr>
        <w:t xml:space="preserve">, Mads H. </w:t>
      </w:r>
      <w:proofErr w:type="spellStart"/>
      <w:r w:rsidRPr="004B32ED">
        <w:rPr>
          <w:szCs w:val="20"/>
        </w:rPr>
        <w:t>Ribergaard</w:t>
      </w:r>
      <w:proofErr w:type="spellEnd"/>
      <w:r w:rsidRPr="004B32ED">
        <w:rPr>
          <w:szCs w:val="20"/>
        </w:rPr>
        <w:t>, and John Mortensen. ‘Recent Increases in Arctic Freshwater Flux Affects Labrador Sea Convection and Atlantic Overturning Circulation’. Nature Communications 7, no. 1 (22 January 2016): 10525. https://doi.org/10.1038/ncomms10525.</w:t>
      </w:r>
    </w:p>
    <w:p w14:paraId="1F6E2D32" w14:textId="77777777" w:rsidR="004B32ED" w:rsidRPr="004B32ED" w:rsidRDefault="004B32ED" w:rsidP="004B32ED">
      <w:pPr>
        <w:spacing w:after="60" w:line="24" w:lineRule="atLeast"/>
        <w:ind w:left="284" w:hanging="284"/>
        <w:rPr>
          <w:szCs w:val="20"/>
        </w:rPr>
      </w:pPr>
      <w:r w:rsidRPr="004B32ED">
        <w:rPr>
          <w:szCs w:val="20"/>
        </w:rPr>
        <w:t xml:space="preserve">Zhang, </w:t>
      </w:r>
      <w:proofErr w:type="spellStart"/>
      <w:r w:rsidRPr="004B32ED">
        <w:rPr>
          <w:szCs w:val="20"/>
        </w:rPr>
        <w:t>Jiaxu</w:t>
      </w:r>
      <w:proofErr w:type="spellEnd"/>
      <w:r w:rsidRPr="004B32ED">
        <w:rPr>
          <w:szCs w:val="20"/>
        </w:rPr>
        <w:t xml:space="preserve">, Wilbert </w:t>
      </w:r>
      <w:proofErr w:type="spellStart"/>
      <w:r w:rsidRPr="004B32ED">
        <w:rPr>
          <w:szCs w:val="20"/>
        </w:rPr>
        <w:t>Weijer</w:t>
      </w:r>
      <w:proofErr w:type="spellEnd"/>
      <w:r w:rsidRPr="004B32ED">
        <w:rPr>
          <w:szCs w:val="20"/>
        </w:rPr>
        <w:t xml:space="preserve">, Michael Steele, Wei Cheng, </w:t>
      </w:r>
      <w:proofErr w:type="spellStart"/>
      <w:r w:rsidRPr="004B32ED">
        <w:rPr>
          <w:szCs w:val="20"/>
        </w:rPr>
        <w:t>Tarun</w:t>
      </w:r>
      <w:proofErr w:type="spellEnd"/>
      <w:r w:rsidRPr="004B32ED">
        <w:rPr>
          <w:szCs w:val="20"/>
        </w:rPr>
        <w:t xml:space="preserve"> Verma, and Milena </w:t>
      </w:r>
      <w:proofErr w:type="spellStart"/>
      <w:r w:rsidRPr="004B32ED">
        <w:rPr>
          <w:szCs w:val="20"/>
        </w:rPr>
        <w:t>Veneziani</w:t>
      </w:r>
      <w:proofErr w:type="spellEnd"/>
      <w:r w:rsidRPr="004B32ED">
        <w:rPr>
          <w:szCs w:val="20"/>
        </w:rPr>
        <w:t>. “Labrador Sea Freshening Linked to Beaufort Gyre Freshwater Release.” Nature Communications 12, no. 1 (February 23, 2021): 1229. https://doi.org/10.1038/s41467-021-21470-3.</w:t>
      </w:r>
    </w:p>
    <w:p w14:paraId="4358B8C6" w14:textId="77777777" w:rsidR="004B32ED" w:rsidRDefault="004B32ED" w:rsidP="003D5288"/>
    <w:sectPr w:rsidR="004B32ED" w:rsidSect="00F512A5">
      <w:footerReference w:type="default" r:id="rId41"/>
      <w:pgSz w:w="11907" w:h="13608"/>
      <w:pgMar w:top="567" w:right="936" w:bottom="1338" w:left="936" w:header="0" w:footer="737" w:gutter="0"/>
      <w:lnNumType w:countBy="5" w:distance="227"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lodie.duyck@ad.cen.uni-hamburg.de" w:date="2024-08-01T15:33:00Z" w:initials="e">
    <w:p w14:paraId="3B908E26" w14:textId="1D231701" w:rsidR="007D026E" w:rsidRDefault="007D026E">
      <w:pPr>
        <w:pStyle w:val="CommentText"/>
      </w:pPr>
      <w:r>
        <w:rPr>
          <w:rStyle w:val="CommentReference"/>
        </w:rPr>
        <w:annotationRef/>
      </w:r>
      <w:r>
        <w:t>Nick, what would be your affiliation now?</w:t>
      </w:r>
    </w:p>
  </w:comment>
  <w:comment w:id="1" w:author="Eleanor Frajka-Williams" w:date="2024-07-19T07:51:00Z" w:initials="EF">
    <w:p w14:paraId="0DA56D45" w14:textId="77777777" w:rsidR="00545680" w:rsidRDefault="00545680" w:rsidP="00DE087A">
      <w:r>
        <w:rPr>
          <w:rStyle w:val="CommentReference"/>
        </w:rPr>
        <w:annotationRef/>
      </w:r>
      <w:r>
        <w:rPr>
          <w:color w:val="000000"/>
          <w:szCs w:val="20"/>
        </w:rPr>
        <w:t>Is this about the climate change driven increases in Arctic freshwater, or natural?</w:t>
      </w:r>
    </w:p>
  </w:comment>
  <w:comment w:id="2" w:author="elodie.duyck@ad.cen.uni-hamburg.de" w:date="2024-07-26T10:04:00Z" w:initials="e">
    <w:p w14:paraId="1E5DA0C6" w14:textId="77777777" w:rsidR="00545680" w:rsidRDefault="00545680" w:rsidP="00DE087A">
      <w:pPr>
        <w:pStyle w:val="CommentText"/>
      </w:pPr>
      <w:r>
        <w:rPr>
          <w:rStyle w:val="CommentReference"/>
        </w:rPr>
        <w:annotationRef/>
      </w:r>
      <w:r>
        <w:t>Shu et al 2018 shows strong freshening of the arctic (average decrease of 1.5+- 1.1 PSU) over the 21</w:t>
      </w:r>
      <w:r w:rsidRPr="000E1983">
        <w:rPr>
          <w:vertAlign w:val="superscript"/>
        </w:rPr>
        <w:t>st</w:t>
      </w:r>
      <w:r>
        <w:t xml:space="preserve"> century under RCP 8.5</w:t>
      </w:r>
      <w:r>
        <w:br/>
      </w:r>
      <w:proofErr w:type="spellStart"/>
      <w:r>
        <w:t>Haine</w:t>
      </w:r>
      <w:proofErr w:type="spellEnd"/>
      <w:r>
        <w:t xml:space="preserve"> et al 2015, which is a review, looks at both natural variability and 21</w:t>
      </w:r>
      <w:r w:rsidRPr="000E1983">
        <w:rPr>
          <w:vertAlign w:val="superscript"/>
        </w:rPr>
        <w:t>st</w:t>
      </w:r>
      <w:r>
        <w:t xml:space="preserve"> century projections under climate change (and also finds that existing studies show increased storage and outflow of freshwater). This said since this article touches on both topics I could cite it when mentioning the climate change signal would supplement natural variations</w:t>
      </w:r>
    </w:p>
  </w:comment>
  <w:comment w:id="3" w:author="elodie.duyck@ad.cen.uni-hamburg.de" w:date="2024-08-01T12:04:00Z" w:initials="e">
    <w:p w14:paraId="0A8C0C2E" w14:textId="46DBBDE2" w:rsidR="00545680" w:rsidRDefault="00545680">
      <w:pPr>
        <w:pStyle w:val="CommentText"/>
      </w:pPr>
      <w:r>
        <w:rPr>
          <w:rStyle w:val="CommentReference"/>
        </w:rPr>
        <w:annotationRef/>
      </w:r>
      <w:r>
        <w:t>About nick’s comment on that paper, that was in the similar part that I removed from the discussion</w:t>
      </w:r>
    </w:p>
  </w:comment>
  <w:comment w:id="4" w:author="elodie.duyck@ad.cen.uni-hamburg.de" w:date="2024-08-01T12:04:00Z" w:initials="e">
    <w:p w14:paraId="49D623FD" w14:textId="0A9F3DDC" w:rsidR="00545680" w:rsidRPr="004A79A4" w:rsidRDefault="00545680" w:rsidP="002D3F1F">
      <w:pPr>
        <w:rPr>
          <w:sz w:val="24"/>
          <w:lang w:eastAsia="en-GB"/>
        </w:rPr>
      </w:pPr>
      <w:r>
        <w:rPr>
          <w:rStyle w:val="CommentReference"/>
        </w:rPr>
        <w:annotationRef/>
      </w:r>
      <w:r>
        <w:t>From what I understand it is indeed a shift in position, but that they associate with a possible release of the gyre “</w:t>
      </w:r>
      <w:r w:rsidRPr="004A79A4">
        <w:rPr>
          <w:sz w:val="24"/>
          <w:lang w:eastAsia="en-GB"/>
        </w:rPr>
        <w:t xml:space="preserve">we </w:t>
      </w:r>
      <w:proofErr w:type="spellStart"/>
      <w:r>
        <w:rPr>
          <w:sz w:val="24"/>
          <w:lang w:eastAsia="en-GB"/>
        </w:rPr>
        <w:t>fin</w:t>
      </w:r>
      <w:r w:rsidRPr="004A79A4">
        <w:rPr>
          <w:sz w:val="24"/>
          <w:lang w:eastAsia="en-GB"/>
        </w:rPr>
        <w:t>nd</w:t>
      </w:r>
      <w:proofErr w:type="spellEnd"/>
      <w:r w:rsidRPr="004A79A4">
        <w:rPr>
          <w:sz w:val="24"/>
          <w:lang w:eastAsia="en-GB"/>
        </w:rPr>
        <w:t xml:space="preserve"> that over the past decade the Beaufort Gyre has transitioned to a </w:t>
      </w:r>
    </w:p>
    <w:p w14:paraId="3342CC66" w14:textId="2AAE9464" w:rsidR="00545680" w:rsidRPr="004A79A4" w:rsidRDefault="00545680" w:rsidP="002D3F1F">
      <w:pPr>
        <w:spacing w:line="240" w:lineRule="auto"/>
        <w:rPr>
          <w:sz w:val="24"/>
          <w:lang w:eastAsia="en-GB"/>
        </w:rPr>
      </w:pPr>
      <w:r w:rsidRPr="004A79A4">
        <w:rPr>
          <w:sz w:val="24"/>
          <w:lang w:eastAsia="en-GB"/>
        </w:rPr>
        <w:t xml:space="preserve">quasi-stable state in which the increase in sea surface height of the gyre has slowed and the freshwater content has plateaued. In addition, the cold </w:t>
      </w:r>
    </w:p>
    <w:p w14:paraId="62656CAF" w14:textId="6CFC6EB4" w:rsidR="00545680" w:rsidRPr="004A79A4" w:rsidRDefault="00545680" w:rsidP="002D3F1F">
      <w:pPr>
        <w:spacing w:line="240" w:lineRule="auto"/>
        <w:rPr>
          <w:sz w:val="24"/>
          <w:lang w:eastAsia="en-GB"/>
        </w:rPr>
      </w:pPr>
      <w:r w:rsidRPr="004A79A4">
        <w:rPr>
          <w:sz w:val="24"/>
          <w:lang w:eastAsia="en-GB"/>
        </w:rPr>
        <w:t>halocline layer, which isolates the warm/salty Atlantic water at depth, has thinned signi</w:t>
      </w:r>
      <w:r>
        <w:rPr>
          <w:sz w:val="24"/>
          <w:lang w:eastAsia="en-GB"/>
        </w:rPr>
        <w:t>fi</w:t>
      </w:r>
      <w:r w:rsidRPr="004A79A4">
        <w:rPr>
          <w:sz w:val="24"/>
          <w:lang w:eastAsia="en-GB"/>
        </w:rPr>
        <w:t xml:space="preserve">cantly due to less input of cold and salty water stemming </w:t>
      </w:r>
    </w:p>
    <w:p w14:paraId="7FC595E7" w14:textId="594F347E" w:rsidR="00545680" w:rsidRPr="004A79A4" w:rsidRDefault="00545680" w:rsidP="002D3F1F">
      <w:pPr>
        <w:spacing w:line="240" w:lineRule="auto"/>
        <w:rPr>
          <w:sz w:val="24"/>
          <w:lang w:eastAsia="en-GB"/>
        </w:rPr>
      </w:pPr>
      <w:r w:rsidRPr="004A79A4">
        <w:rPr>
          <w:sz w:val="24"/>
          <w:lang w:eastAsia="en-GB"/>
        </w:rPr>
        <w:t>from the Paci</w:t>
      </w:r>
      <w:r>
        <w:rPr>
          <w:sz w:val="24"/>
          <w:lang w:eastAsia="en-GB"/>
        </w:rPr>
        <w:t>fi</w:t>
      </w:r>
      <w:r w:rsidRPr="004A79A4">
        <w:rPr>
          <w:sz w:val="24"/>
          <w:lang w:eastAsia="en-GB"/>
        </w:rPr>
        <w:t xml:space="preserve">c Ocean and the Chukchi Sea shelf, together with greater entrainment of lighter water from the eastern Beaufort Sea. This recent </w:t>
      </w:r>
    </w:p>
    <w:p w14:paraId="694DF612" w14:textId="271A1A23" w:rsidR="00545680" w:rsidRPr="004A79A4" w:rsidRDefault="00545680" w:rsidP="002D3F1F">
      <w:pPr>
        <w:spacing w:line="240" w:lineRule="auto"/>
        <w:rPr>
          <w:sz w:val="24"/>
          <w:lang w:eastAsia="en-GB"/>
        </w:rPr>
      </w:pPr>
      <w:r w:rsidRPr="004A79A4">
        <w:rPr>
          <w:sz w:val="24"/>
          <w:lang w:eastAsia="en-GB"/>
        </w:rPr>
        <w:t xml:space="preserve">transition of the Beaufort Gyre is associated with a </w:t>
      </w:r>
      <w:proofErr w:type="spellStart"/>
      <w:r w:rsidRPr="004A79A4">
        <w:rPr>
          <w:sz w:val="24"/>
          <w:lang w:eastAsia="en-GB"/>
        </w:rPr>
        <w:t>southeastward</w:t>
      </w:r>
      <w:proofErr w:type="spellEnd"/>
      <w:r w:rsidRPr="004A79A4">
        <w:rPr>
          <w:sz w:val="24"/>
          <w:lang w:eastAsia="en-GB"/>
        </w:rPr>
        <w:t xml:space="preserve"> shift in its location as a result of variation in the regional wind forcing. Our results </w:t>
      </w:r>
    </w:p>
    <w:p w14:paraId="0B3CB947" w14:textId="4829EB00" w:rsidR="00545680" w:rsidRPr="004A79A4" w:rsidRDefault="00545680" w:rsidP="002D3F1F">
      <w:pPr>
        <w:spacing w:line="240" w:lineRule="auto"/>
        <w:rPr>
          <w:sz w:val="24"/>
          <w:lang w:eastAsia="en-GB"/>
        </w:rPr>
      </w:pPr>
      <w:r w:rsidRPr="004A79A4">
        <w:rPr>
          <w:sz w:val="24"/>
          <w:lang w:eastAsia="en-GB"/>
        </w:rPr>
        <w:t>imply that continued thinning of the cold halocline layer could modulate the present stable state, allowing for a freshwater release</w:t>
      </w:r>
    </w:p>
    <w:p w14:paraId="305EFBAD" w14:textId="339C84ED" w:rsidR="00545680" w:rsidRDefault="00545680" w:rsidP="002D3F1F">
      <w:pPr>
        <w:pStyle w:val="CommentText"/>
      </w:pPr>
      <w:r>
        <w:t>“</w:t>
      </w:r>
    </w:p>
  </w:comment>
  <w:comment w:id="5" w:author="elodie.duyck@ad.cen.uni-hamburg.de" w:date="2024-07-11T09:20:00Z" w:initials="e">
    <w:p w14:paraId="08ED81F5" w14:textId="77777777" w:rsidR="00545680" w:rsidRDefault="00545680" w:rsidP="00DE087A">
      <w:pPr>
        <w:pStyle w:val="CommentText"/>
      </w:pPr>
      <w:r>
        <w:rPr>
          <w:rStyle w:val="CommentReference"/>
        </w:rPr>
        <w:annotationRef/>
      </w:r>
      <w:r>
        <w:t>I decided to focus on the deep convection regions in the introduction since I mostly focus on exchanges with the interior in the paper. I expand on the boundary currents in the discussion</w:t>
      </w:r>
    </w:p>
  </w:comment>
  <w:comment w:id="14" w:author="Nicholas Foukal" w:date="2024-06-06T12:25:00Z" w:initials="NF">
    <w:p w14:paraId="39D9AFDB" w14:textId="77777777" w:rsidR="00545680" w:rsidRDefault="00545680" w:rsidP="00DE087A">
      <w:r>
        <w:rPr>
          <w:rStyle w:val="CommentReference"/>
        </w:rPr>
        <w:annotationRef/>
      </w:r>
      <w:r>
        <w:rPr>
          <w:szCs w:val="20"/>
        </w:rPr>
        <w:t>Is this the highest temporal resolution available?</w:t>
      </w:r>
    </w:p>
  </w:comment>
  <w:comment w:id="15" w:author="elodie.duyck@ad.cen.uni-hamburg.de" w:date="2024-06-11T11:42:00Z" w:initials="e">
    <w:p w14:paraId="6F3C334E" w14:textId="77777777" w:rsidR="00545680" w:rsidRDefault="00545680" w:rsidP="00DE087A">
      <w:pPr>
        <w:pStyle w:val="CommentText"/>
      </w:pPr>
      <w:r>
        <w:rPr>
          <w:rStyle w:val="CommentReference"/>
        </w:rPr>
        <w:annotationRef/>
      </w:r>
      <w:r>
        <w:t xml:space="preserve">There’s also an hourly interpolated dataset, but it is more for the study of </w:t>
      </w:r>
      <w:proofErr w:type="gramStart"/>
      <w:r>
        <w:t>small scale</w:t>
      </w:r>
      <w:proofErr w:type="gramEnd"/>
      <w:r>
        <w:t xml:space="preserve"> processes, I don’t think it’s necessary for this study. It’s also mostly available from 2000 </w:t>
      </w:r>
      <w:hyperlink r:id="rId1" w:history="1">
        <w:r w:rsidRPr="00BA0FB6">
          <w:rPr>
            <w:rStyle w:val="Hyperlink"/>
          </w:rPr>
          <w:t>https://www.aoml.noaa.gov/phod/gdp/hourly_data.php</w:t>
        </w:r>
      </w:hyperlink>
      <w:r>
        <w:t xml:space="preserve"> </w:t>
      </w:r>
    </w:p>
  </w:comment>
  <w:comment w:id="19" w:author="Nicholas Foukal" w:date="2024-06-06T12:34:00Z" w:initials="NF">
    <w:p w14:paraId="738933DD" w14:textId="77777777" w:rsidR="00545680" w:rsidRDefault="00545680" w:rsidP="00DE087A">
      <w:r>
        <w:rPr>
          <w:rStyle w:val="CommentReference"/>
        </w:rPr>
        <w:annotationRef/>
      </w:r>
      <w:r>
        <w:rPr>
          <w:szCs w:val="20"/>
        </w:rPr>
        <w:t>Is there anything to be done about these biases? Maybe can you state that the western Labrador Sea and shelf was in a state that was similar to the mean state?</w:t>
      </w:r>
    </w:p>
  </w:comment>
  <w:comment w:id="20" w:author="elodie.duyck@ad.cen.uni-hamburg.de" w:date="2024-06-11T11:44:00Z" w:initials="e">
    <w:p w14:paraId="7197A14A" w14:textId="77777777" w:rsidR="00545680" w:rsidRDefault="00545680" w:rsidP="00DE087A">
      <w:pPr>
        <w:pStyle w:val="CommentText"/>
      </w:pPr>
      <w:r>
        <w:rPr>
          <w:rStyle w:val="CommentReference"/>
        </w:rPr>
        <w:annotationRef/>
      </w:r>
      <w:r>
        <w:t xml:space="preserve">One issue, that is mentioned later in the paper, is that it’s actually quite possible that it was not, in particular regarding the strength of the retroflection (all drifters were exported in the retroflection region, which is not the case for instance with particles in modelling studies. </w:t>
      </w:r>
      <w:proofErr w:type="spellStart"/>
      <w:r>
        <w:t>Cf</w:t>
      </w:r>
      <w:proofErr w:type="spellEnd"/>
      <w:r>
        <w:t xml:space="preserve"> Jutras et al 2023, Fox et al 2022). </w:t>
      </w:r>
      <w:r>
        <w:br/>
        <w:t>Regarding the sea ice it’s even a different story, as conditions are by definition different then</w:t>
      </w:r>
    </w:p>
  </w:comment>
  <w:comment w:id="21" w:author="elodie.duyck@ad.cen.uni-hamburg.de" w:date="2024-07-10T17:08:00Z" w:initials="e">
    <w:p w14:paraId="61138566" w14:textId="77777777" w:rsidR="00545680" w:rsidRDefault="00545680" w:rsidP="00DE087A">
      <w:pPr>
        <w:pStyle w:val="CommentText"/>
        <w:numPr>
          <w:ilvl w:val="0"/>
          <w:numId w:val="4"/>
        </w:numPr>
      </w:pPr>
      <w:r>
        <w:rPr>
          <w:rStyle w:val="CommentReference"/>
        </w:rPr>
        <w:annotationRef/>
      </w:r>
      <w:r>
        <w:t xml:space="preserve"> I’m addressing this in the discussion</w:t>
      </w:r>
    </w:p>
  </w:comment>
  <w:comment w:id="22" w:author="Nicholas Foukal" w:date="2024-06-06T12:29:00Z" w:initials="NF">
    <w:p w14:paraId="6A3FAA9D" w14:textId="77777777" w:rsidR="00545680" w:rsidRDefault="00545680" w:rsidP="00DE087A">
      <w:r>
        <w:rPr>
          <w:rStyle w:val="CommentReference"/>
        </w:rPr>
        <w:annotationRef/>
      </w:r>
      <w:r>
        <w:rPr>
          <w:szCs w:val="20"/>
        </w:rPr>
        <w:t xml:space="preserve">Maybe normalize panel b by area? </w:t>
      </w:r>
      <w:proofErr w:type="gramStart"/>
      <w:r>
        <w:rPr>
          <w:szCs w:val="20"/>
        </w:rPr>
        <w:t>So</w:t>
      </w:r>
      <w:proofErr w:type="gramEnd"/>
      <w:r>
        <w:rPr>
          <w:szCs w:val="20"/>
        </w:rPr>
        <w:t xml:space="preserve"> it’s number of drifters per unit area?</w:t>
      </w:r>
    </w:p>
  </w:comment>
  <w:comment w:id="23" w:author="elodie.duyck@ad.cen.uni-hamburg.de" w:date="2024-07-12T14:34:00Z" w:initials="e">
    <w:p w14:paraId="278142CC" w14:textId="77777777" w:rsidR="00545680" w:rsidRDefault="00545680" w:rsidP="00DE087A">
      <w:pPr>
        <w:pStyle w:val="CommentText"/>
      </w:pPr>
      <w:r>
        <w:rPr>
          <w:rStyle w:val="CommentReference"/>
        </w:rPr>
        <w:annotationRef/>
      </w:r>
      <w:r>
        <w:t>I think both the absolute number and the fraction of drifters bring important info, so I kept the two.</w:t>
      </w:r>
    </w:p>
    <w:p w14:paraId="24EC45F5" w14:textId="77777777" w:rsidR="00545680" w:rsidRDefault="00545680" w:rsidP="00DE087A">
      <w:pPr>
        <w:pStyle w:val="CommentText"/>
      </w:pPr>
    </w:p>
  </w:comment>
  <w:comment w:id="24" w:author="Nicholas Foukal" w:date="2024-06-06T15:27:00Z" w:initials="NF">
    <w:p w14:paraId="66BCDDFD" w14:textId="77777777" w:rsidR="00545680" w:rsidRDefault="00545680" w:rsidP="00961A3B">
      <w:r>
        <w:rPr>
          <w:rStyle w:val="CommentReference"/>
        </w:rPr>
        <w:annotationRef/>
      </w:r>
      <w:r>
        <w:rPr>
          <w:szCs w:val="20"/>
        </w:rPr>
        <w:t xml:space="preserve">It may be worth mentioning that this has been done before, but not with the increased number of drifters (e.g. see </w:t>
      </w:r>
      <w:proofErr w:type="spellStart"/>
      <w:r>
        <w:rPr>
          <w:szCs w:val="20"/>
        </w:rPr>
        <w:t>Fratantoni</w:t>
      </w:r>
      <w:proofErr w:type="spellEnd"/>
      <w:r>
        <w:rPr>
          <w:szCs w:val="20"/>
        </w:rPr>
        <w:t xml:space="preserve">, 2001; </w:t>
      </w:r>
      <w:proofErr w:type="spellStart"/>
      <w:r>
        <w:rPr>
          <w:szCs w:val="20"/>
        </w:rPr>
        <w:t>Cuny</w:t>
      </w:r>
      <w:proofErr w:type="spellEnd"/>
      <w:r>
        <w:rPr>
          <w:szCs w:val="20"/>
        </w:rPr>
        <w:t xml:space="preserve"> et al., 2002; Jakobsen et al., 2003)</w:t>
      </w:r>
    </w:p>
  </w:comment>
  <w:comment w:id="25" w:author="elodie.duyck@ad.cen.uni-hamburg.de" w:date="2024-06-11T12:22:00Z" w:initials="e">
    <w:p w14:paraId="769D1896" w14:textId="77777777" w:rsidR="00545680" w:rsidRDefault="00545680" w:rsidP="00961A3B">
      <w:pPr>
        <w:pStyle w:val="CommentText"/>
      </w:pPr>
      <w:r>
        <w:rPr>
          <w:rStyle w:val="CommentReference"/>
        </w:rPr>
        <w:annotationRef/>
      </w:r>
      <w:r>
        <w:t xml:space="preserve">This is mentioned in the </w:t>
      </w:r>
      <w:proofErr w:type="gramStart"/>
      <w:r>
        <w:t>methods,</w:t>
      </w:r>
      <w:proofErr w:type="gramEnd"/>
      <w:r>
        <w:t xml:space="preserve"> do you think I should add it here too? </w:t>
      </w:r>
    </w:p>
  </w:comment>
  <w:comment w:id="27" w:author="Nicholas Foukal" w:date="2024-06-06T15:00:00Z" w:initials="NF">
    <w:p w14:paraId="03C51EFE" w14:textId="77777777" w:rsidR="00545680" w:rsidRDefault="00545680" w:rsidP="00961A3B">
      <w:r>
        <w:rPr>
          <w:rStyle w:val="CommentReference"/>
        </w:rPr>
        <w:annotationRef/>
      </w:r>
      <w:proofErr w:type="gramStart"/>
      <w:r>
        <w:rPr>
          <w:szCs w:val="20"/>
        </w:rPr>
        <w:t>So</w:t>
      </w:r>
      <w:proofErr w:type="gramEnd"/>
      <w:r>
        <w:rPr>
          <w:szCs w:val="20"/>
        </w:rPr>
        <w:t xml:space="preserve"> if a drifter spends a lot of time in a single bin, then that could have a strong effect on the mean velocity in that bin, right? Another way to do this is to get the average velocity for each drifter (e.g. if a drifter passes through a bin, only its average velocity in that bin is saved), then the average velocities from all the drifters are averaged together. See </w:t>
      </w:r>
      <w:proofErr w:type="spellStart"/>
      <w:r>
        <w:rPr>
          <w:szCs w:val="20"/>
        </w:rPr>
        <w:t>Lacasce</w:t>
      </w:r>
      <w:proofErr w:type="spellEnd"/>
      <w:r>
        <w:rPr>
          <w:szCs w:val="20"/>
        </w:rPr>
        <w:t>, 2008: https://www.sciencedirect.com/science/article/pii/S0079661108000232</w:t>
      </w:r>
    </w:p>
  </w:comment>
  <w:comment w:id="28" w:author="elodie.duyck@ad.cen.uni-hamburg.de" w:date="2024-07-11T15:55:00Z" w:initials="e">
    <w:p w14:paraId="3C42AA59" w14:textId="77777777" w:rsidR="00545680" w:rsidRDefault="00545680" w:rsidP="00961A3B">
      <w:pPr>
        <w:pStyle w:val="CommentText"/>
      </w:pPr>
      <w:r>
        <w:rPr>
          <w:rStyle w:val="CommentReference"/>
        </w:rPr>
        <w:annotationRef/>
      </w:r>
      <w:r>
        <w:t>I looked into applying this method, and in the end decided against it, both because it brings an additional issue with drifters that passed several times through a given bin, but not as part of the same segment of their trajectories, and because the main reason why drifters spend a lot of time in a single bin in our case (including because the bins are rather small) is when they get beached, which could affect the bins close to the coast. However, we do not have much bins close to the coast that have sufficient data from two separate drifters to be displayed on the map.</w:t>
      </w:r>
    </w:p>
  </w:comment>
  <w:comment w:id="29" w:author="Nicholas Foukal" w:date="2024-06-06T15:09:00Z" w:initials="NF">
    <w:p w14:paraId="648DFB63" w14:textId="77777777" w:rsidR="00545680" w:rsidRDefault="00545680" w:rsidP="00961A3B">
      <w:r>
        <w:rPr>
          <w:rStyle w:val="CommentReference"/>
        </w:rPr>
        <w:annotationRef/>
      </w:r>
      <w:r>
        <w:rPr>
          <w:szCs w:val="20"/>
        </w:rPr>
        <w:t>I’ve never fully understood this pathway. The surface flow cannot be feeling the 2500 m isobath - why does it seem to cross the Labrador Sea here?</w:t>
      </w:r>
    </w:p>
  </w:comment>
  <w:comment w:id="30" w:author="elodie.duyck@ad.cen.uni-hamburg.de" w:date="2024-06-11T16:25:00Z" w:initials="e">
    <w:p w14:paraId="35F1E3C0" w14:textId="77777777" w:rsidR="00545680" w:rsidRDefault="00545680" w:rsidP="00961A3B">
      <w:pPr>
        <w:pStyle w:val="CommentText"/>
      </w:pPr>
      <w:r>
        <w:rPr>
          <w:rStyle w:val="CommentReference"/>
        </w:rPr>
        <w:annotationRef/>
      </w:r>
      <w:r>
        <w:t>I’m also not sure, but the surface flow definitely follows the isobath</w:t>
      </w:r>
    </w:p>
  </w:comment>
  <w:comment w:id="32" w:author="Nicholas Foukal" w:date="2024-06-06T15:35:00Z" w:initials="NF">
    <w:p w14:paraId="1BBB0DFA" w14:textId="77777777" w:rsidR="00545680" w:rsidRDefault="00545680" w:rsidP="00961A3B">
      <w:r>
        <w:rPr>
          <w:rStyle w:val="CommentReference"/>
        </w:rPr>
        <w:annotationRef/>
      </w:r>
      <w:r>
        <w:rPr>
          <w:szCs w:val="20"/>
        </w:rPr>
        <w:t xml:space="preserve">I don’t know if I’d say it’s still the West Greenland Current here… certainly some of the water in the West Greenland Current joins the Labrador Current here, but there is also a West Greenland Current that continues northward into Baffin Bay. </w:t>
      </w:r>
      <w:proofErr w:type="gramStart"/>
      <w:r>
        <w:rPr>
          <w:szCs w:val="20"/>
        </w:rPr>
        <w:t>So</w:t>
      </w:r>
      <w:proofErr w:type="gramEnd"/>
      <w:r>
        <w:rPr>
          <w:szCs w:val="20"/>
        </w:rPr>
        <w:t xml:space="preserve"> to say the West Greenland Current is apparent on the NW portion of the Labrador Sea is a bit of a stretch</w:t>
      </w:r>
    </w:p>
  </w:comment>
  <w:comment w:id="33" w:author="elodie.duyck@ad.cen.uni-hamburg.de" w:date="2024-06-11T12:26:00Z" w:initials="e">
    <w:p w14:paraId="7213DF66" w14:textId="77777777" w:rsidR="00545680" w:rsidRDefault="00545680" w:rsidP="00961A3B">
      <w:pPr>
        <w:pStyle w:val="CommentText"/>
      </w:pPr>
      <w:r>
        <w:rPr>
          <w:rStyle w:val="CommentReference"/>
        </w:rPr>
        <w:annotationRef/>
      </w:r>
      <w:r>
        <w:t>I’m not fully sure how to call that branch though. Maybe something like the remaining waters from the west Greenland current?</w:t>
      </w:r>
    </w:p>
  </w:comment>
  <w:comment w:id="34" w:author="elodie.duyck@ad.cen.uni-hamburg.de" w:date="2024-06-11T12:27:00Z" w:initials="e">
    <w:p w14:paraId="7F6E3301" w14:textId="77777777" w:rsidR="00545680" w:rsidRDefault="00545680" w:rsidP="00961A3B">
      <w:pPr>
        <w:pStyle w:val="CommentText"/>
      </w:pPr>
      <w:r>
        <w:rPr>
          <w:rStyle w:val="CommentReference"/>
        </w:rPr>
        <w:annotationRef/>
      </w:r>
      <w:r>
        <w:t>I tried “remainder from the WGC”</w:t>
      </w:r>
    </w:p>
  </w:comment>
  <w:comment w:id="35" w:author="elodie.duyck@ad.cen.uni-hamburg.de" w:date="2024-07-08T11:08:00Z" w:initials="e">
    <w:p w14:paraId="41A79D62" w14:textId="77777777" w:rsidR="00545680" w:rsidRDefault="00545680" w:rsidP="00961A3B">
      <w:pPr>
        <w:pStyle w:val="CommentText"/>
      </w:pPr>
      <w:r>
        <w:rPr>
          <w:rStyle w:val="CommentReference"/>
        </w:rPr>
        <w:annotationRef/>
      </w:r>
      <w:r>
        <w:t xml:space="preserve">Visible from the drifter </w:t>
      </w:r>
      <w:proofErr w:type="spellStart"/>
      <w:r>
        <w:t>osisaf</w:t>
      </w:r>
      <w:proofErr w:type="spellEnd"/>
      <w:r>
        <w:t xml:space="preserve"> video, drifter in HS end November, loses drogue end </w:t>
      </w:r>
      <w:proofErr w:type="spellStart"/>
      <w:r>
        <w:t>december</w:t>
      </w:r>
      <w:proofErr w:type="spellEnd"/>
    </w:p>
  </w:comment>
  <w:comment w:id="37" w:author="Nicholas Foukal" w:date="2024-06-06T16:14:00Z" w:initials="NF">
    <w:p w14:paraId="564D815B" w14:textId="77777777" w:rsidR="00545680" w:rsidRDefault="00545680" w:rsidP="00961A3B">
      <w:r>
        <w:rPr>
          <w:rStyle w:val="CommentReference"/>
        </w:rPr>
        <w:annotationRef/>
      </w:r>
      <w:r>
        <w:rPr>
          <w:szCs w:val="20"/>
        </w:rPr>
        <w:t xml:space="preserve">Have you tried normalizing panel A by the number of drifters? </w:t>
      </w:r>
      <w:proofErr w:type="gramStart"/>
      <w:r>
        <w:rPr>
          <w:szCs w:val="20"/>
        </w:rPr>
        <w:t>So</w:t>
      </w:r>
      <w:proofErr w:type="gramEnd"/>
      <w:r>
        <w:rPr>
          <w:szCs w:val="20"/>
        </w:rPr>
        <w:t xml:space="preserve"> it would be a percentage of drifters exported rather than absolute number?</w:t>
      </w:r>
    </w:p>
  </w:comment>
  <w:comment w:id="38" w:author="elodie.duyck@ad.cen.uni-hamburg.de" w:date="2024-06-11T12:29:00Z" w:initials="e">
    <w:p w14:paraId="76686835" w14:textId="77777777" w:rsidR="00545680" w:rsidRDefault="00545680" w:rsidP="00961A3B">
      <w:pPr>
        <w:pStyle w:val="CommentText"/>
      </w:pPr>
      <w:r>
        <w:rPr>
          <w:rStyle w:val="CommentReference"/>
        </w:rPr>
        <w:annotationRef/>
      </w:r>
      <w:proofErr w:type="gramStart"/>
      <w:r>
        <w:t>Yes</w:t>
      </w:r>
      <w:proofErr w:type="gramEnd"/>
      <w:r>
        <w:t xml:space="preserve"> actually the original figure was this way. My reasoning for using the absolute number of drifters exported is 1- that the number of drifters over the shelf in that region is also included in the graph via the width of the segments, 2- that in regions with very low amounts of drifters on the shelf, especially south of the grand banks, the percentages are big for very little crossings, which I found confusing. Having absolute numbers also brings issues, but I find it easier to understand</w:t>
      </w:r>
    </w:p>
  </w:comment>
  <w:comment w:id="39" w:author="Nicholas Foukal" w:date="2024-06-07T10:53:00Z" w:initials="NF">
    <w:p w14:paraId="1E72A587" w14:textId="77777777" w:rsidR="00545680" w:rsidRDefault="00545680" w:rsidP="00961A3B">
      <w:r>
        <w:rPr>
          <w:rStyle w:val="CommentReference"/>
        </w:rPr>
        <w:annotationRef/>
      </w:r>
      <w:r>
        <w:rPr>
          <w:szCs w:val="20"/>
        </w:rPr>
        <w:t>Can you also make a histogram of month of year the data are from? Maybe separated by latitude as well?</w:t>
      </w:r>
    </w:p>
  </w:comment>
  <w:comment w:id="40" w:author="elodie.duyck@ad.cen.uni-hamburg.de" w:date="2024-07-08T11:50:00Z" w:initials="e">
    <w:p w14:paraId="2F44F1A7" w14:textId="77777777" w:rsidR="00545680" w:rsidRDefault="00545680" w:rsidP="00961A3B">
      <w:pPr>
        <w:pStyle w:val="CommentText"/>
      </w:pPr>
      <w:r>
        <w:rPr>
          <w:rStyle w:val="CommentReference"/>
        </w:rPr>
        <w:annotationRef/>
      </w:r>
      <w:r>
        <w:t xml:space="preserve">Not sure this would bring much more, I can talk about the months of the year in fig2 rather. There’s little data on the shelf in late winter and spring because of sea ice. </w:t>
      </w:r>
    </w:p>
  </w:comment>
  <w:comment w:id="41" w:author="Nicholas Foukal" w:date="2024-06-07T11:51:00Z" w:initials="NF">
    <w:p w14:paraId="67B856D7" w14:textId="77777777" w:rsidR="00545680" w:rsidRDefault="00545680" w:rsidP="00961A3B">
      <w:r>
        <w:rPr>
          <w:rStyle w:val="CommentReference"/>
        </w:rPr>
        <w:annotationRef/>
      </w:r>
      <w:r>
        <w:rPr>
          <w:szCs w:val="20"/>
        </w:rPr>
        <w:t>There’s one that crosses the Laurentian Channel off the shelf though</w:t>
      </w:r>
    </w:p>
  </w:comment>
  <w:comment w:id="42" w:author="elodie.duyck@ad.cen.uni-hamburg.de" w:date="2024-07-12T11:42:00Z" w:initials="e">
    <w:p w14:paraId="25E85246" w14:textId="77777777" w:rsidR="00545680" w:rsidRDefault="00545680" w:rsidP="00961A3B">
      <w:pPr>
        <w:pStyle w:val="CommentText"/>
      </w:pPr>
      <w:r>
        <w:rPr>
          <w:rStyle w:val="CommentReference"/>
        </w:rPr>
        <w:annotationRef/>
      </w:r>
      <w:r>
        <w:t xml:space="preserve">Yes but it is off shelf </w:t>
      </w:r>
      <w:proofErr w:type="gramStart"/>
      <w:r>
        <w:t>( and</w:t>
      </w:r>
      <w:proofErr w:type="gramEnd"/>
      <w:r>
        <w:t xml:space="preserve"> was already away from the shelf since further upstream)</w:t>
      </w:r>
    </w:p>
  </w:comment>
  <w:comment w:id="43" w:author="Nicholas Foukal" w:date="2024-06-07T11:48:00Z" w:initials="NF">
    <w:p w14:paraId="5CA8FB94" w14:textId="77777777" w:rsidR="00545680" w:rsidRDefault="00545680" w:rsidP="00961A3B">
      <w:r>
        <w:rPr>
          <w:rStyle w:val="CommentReference"/>
        </w:rPr>
        <w:annotationRef/>
      </w:r>
      <w:r>
        <w:rPr>
          <w:szCs w:val="20"/>
        </w:rPr>
        <w:t>I was a bit confused by these darker blue trajectories until I read this description. Do you think it’s necessary to highlight a few trajectories or can you show all of them with equal weighting/</w:t>
      </w:r>
      <w:proofErr w:type="spellStart"/>
      <w:r>
        <w:rPr>
          <w:szCs w:val="20"/>
        </w:rPr>
        <w:t>coloring</w:t>
      </w:r>
      <w:proofErr w:type="spellEnd"/>
      <w:r>
        <w:rPr>
          <w:szCs w:val="20"/>
        </w:rPr>
        <w:t>?</w:t>
      </w:r>
    </w:p>
  </w:comment>
  <w:comment w:id="44" w:author="elodie.duyck@ad.cen.uni-hamburg.de" w:date="2024-06-11T12:37:00Z" w:initials="e">
    <w:p w14:paraId="59C846CA" w14:textId="77777777" w:rsidR="00545680" w:rsidRDefault="00545680" w:rsidP="00961A3B">
      <w:pPr>
        <w:pStyle w:val="CommentText"/>
      </w:pPr>
      <w:r>
        <w:rPr>
          <w:rStyle w:val="CommentReference"/>
        </w:rPr>
        <w:annotationRef/>
      </w:r>
      <w:r>
        <w:t xml:space="preserve">The trajectories are not easily distinguishable if they all have the same </w:t>
      </w:r>
      <w:proofErr w:type="spellStart"/>
      <w:r>
        <w:t>coloring</w:t>
      </w:r>
      <w:proofErr w:type="spellEnd"/>
      <w:r>
        <w:t>, especially for the areas with most drifters, it becomes hard to see where they follow the shelf and retroflect</w:t>
      </w:r>
    </w:p>
  </w:comment>
  <w:comment w:id="45" w:author="Nicholas Foukal" w:date="2024-06-07T13:28:00Z" w:initials="NF">
    <w:p w14:paraId="00BC140F" w14:textId="77777777" w:rsidR="00545680" w:rsidRDefault="00545680" w:rsidP="00961A3B">
      <w:r>
        <w:rPr>
          <w:rStyle w:val="CommentReference"/>
        </w:rPr>
        <w:annotationRef/>
      </w:r>
      <w:r>
        <w:rPr>
          <w:szCs w:val="20"/>
        </w:rPr>
        <w:t>This implies that the LCC continuously adds volume transport, which doesn’t seem to be true. So maybe reword to “which mixes with the coastal current. Due to the lack of drifters in the coastal current region, this mixing can yield a net transport of drifters from the shelf break current into the coastal circulation”</w:t>
      </w:r>
    </w:p>
  </w:comment>
  <w:comment w:id="46" w:author="elodie.duyck@ad.cen.uni-hamburg.de" w:date="2024-06-11T12:39:00Z" w:initials="e">
    <w:p w14:paraId="4A5A28D7" w14:textId="443289A7" w:rsidR="00545680" w:rsidRDefault="00545680" w:rsidP="00961A3B">
      <w:pPr>
        <w:pStyle w:val="CommentText"/>
      </w:pPr>
      <w:r>
        <w:rPr>
          <w:rStyle w:val="CommentReference"/>
        </w:rPr>
        <w:annotationRef/>
      </w:r>
      <w:r>
        <w:t>We do not see a coastal current coming from Hudson Strait, so it does have to start forming at some point, its origin isn’t obvious</w:t>
      </w:r>
      <w:r w:rsidR="00447768">
        <w:t>, at least from the drifter data</w:t>
      </w:r>
      <w:r>
        <w:t>.</w:t>
      </w:r>
      <w:r w:rsidR="00BF1F60">
        <w:t xml:space="preserve"> The exchanges I’m mentioning here take place quite north on the Labrador shelf</w:t>
      </w:r>
      <w:r w:rsidR="00447768">
        <w:t xml:space="preserve">. </w:t>
      </w:r>
    </w:p>
  </w:comment>
  <w:comment w:id="47" w:author="Eleanor Frajka-Williams" w:date="2024-07-19T08:35:00Z" w:initials="EF">
    <w:p w14:paraId="7FDD8C15" w14:textId="77777777" w:rsidR="00545680" w:rsidRDefault="00545680" w:rsidP="00961A3B">
      <w:r>
        <w:rPr>
          <w:rStyle w:val="CommentReference"/>
        </w:rPr>
        <w:annotationRef/>
      </w:r>
      <w:r>
        <w:rPr>
          <w:color w:val="000000"/>
          <w:szCs w:val="20"/>
        </w:rPr>
        <w:t>Ok - this paragraph and the one before.  How dependent are they on how you separate “shelf break” from “slope” current?  I am only slightly worried because the previous paragraph says that the coast and shelf break exchange, and then this one says the shelf and slope don’t exchange.  Otherwise, I like the points you are making in this paragraph.</w:t>
      </w:r>
    </w:p>
  </w:comment>
  <w:comment w:id="48" w:author="elodie.duyck@ad.cen.uni-hamburg.de" w:date="2024-07-26T16:02:00Z" w:initials="e">
    <w:p w14:paraId="7153EDF9" w14:textId="77777777" w:rsidR="00545680" w:rsidRDefault="00545680" w:rsidP="00961A3B">
      <w:pPr>
        <w:pStyle w:val="CommentText"/>
      </w:pPr>
      <w:r>
        <w:rPr>
          <w:rStyle w:val="CommentReference"/>
        </w:rPr>
        <w:annotationRef/>
      </w:r>
      <w:r>
        <w:t>That’s a very good point, it’s indeed not so straightforward. I think my point is that the waters that are flowing along the deeper isobaths do not interact with shelf waters, and the contrary is true too, but the boundary isn’t clear. Will try to reformulate.</w:t>
      </w:r>
    </w:p>
  </w:comment>
  <w:comment w:id="49" w:author="Elodie Duyck" w:date="2024-07-30T11:39:00Z" w:initials="ED">
    <w:p w14:paraId="3BDD5C79" w14:textId="77777777" w:rsidR="00545680" w:rsidRDefault="00545680" w:rsidP="00961A3B">
      <w:pPr>
        <w:pStyle w:val="CommentText"/>
      </w:pPr>
      <w:r>
        <w:rPr>
          <w:rStyle w:val="CommentReference"/>
        </w:rPr>
        <w:annotationRef/>
      </w:r>
      <w:r>
        <w:t>I revamped the paragraph a bit, it may still need some changes, I feel a bit uncertain about it still</w:t>
      </w:r>
    </w:p>
  </w:comment>
  <w:comment w:id="51" w:author="Elodie Duyck" w:date="2024-07-30T11:54:00Z" w:initials="ED">
    <w:p w14:paraId="363160E7" w14:textId="77777777" w:rsidR="00545680" w:rsidRDefault="00545680" w:rsidP="00961A3B">
      <w:pPr>
        <w:pStyle w:val="CommentText"/>
      </w:pPr>
      <w:r>
        <w:rPr>
          <w:rStyle w:val="CommentReference"/>
        </w:rPr>
        <w:annotationRef/>
      </w:r>
      <w:r>
        <w:t>Is this actually necessary?</w:t>
      </w:r>
    </w:p>
  </w:comment>
  <w:comment w:id="52" w:author="elodie.duyck@ad.cen.uni-hamburg.de" w:date="2024-07-30T16:53:00Z" w:initials="e">
    <w:p w14:paraId="1F5F5AAE" w14:textId="77777777" w:rsidR="00545680" w:rsidRDefault="00545680" w:rsidP="00961A3B">
      <w:pPr>
        <w:pStyle w:val="CommentText"/>
      </w:pPr>
      <w:r>
        <w:rPr>
          <w:rStyle w:val="CommentReference"/>
        </w:rPr>
        <w:annotationRef/>
      </w:r>
      <w:r>
        <w:t>Maybe I make this one sentence that I link to the next paragraph</w:t>
      </w:r>
    </w:p>
  </w:comment>
  <w:comment w:id="53" w:author="elodie.duyck@ad.cen.uni-hamburg.de" w:date="2024-07-31T11:39:00Z" w:initials="e">
    <w:p w14:paraId="28269A1B" w14:textId="77777777" w:rsidR="00545680" w:rsidRDefault="00545680" w:rsidP="00961A3B">
      <w:pPr>
        <w:pStyle w:val="CommentText"/>
        <w:numPr>
          <w:ilvl w:val="0"/>
          <w:numId w:val="4"/>
        </w:numPr>
      </w:pPr>
      <w:r>
        <w:rPr>
          <w:rStyle w:val="CommentReference"/>
        </w:rPr>
        <w:annotationRef/>
      </w:r>
      <w:r>
        <w:t xml:space="preserve"> This is the intro too, so I’m removing it from here, only mentioning it rapidly in the following paragraph</w:t>
      </w:r>
    </w:p>
  </w:comment>
  <w:comment w:id="57" w:author="Nicholas Foukal" w:date="2024-06-07T13:37:00Z" w:initials="NF">
    <w:p w14:paraId="6BF2CFED" w14:textId="77777777" w:rsidR="00545680" w:rsidRDefault="00545680" w:rsidP="00961A3B">
      <w:r>
        <w:rPr>
          <w:rStyle w:val="CommentReference"/>
        </w:rPr>
        <w:annotationRef/>
      </w:r>
      <w:r>
        <w:rPr>
          <w:szCs w:val="20"/>
        </w:rPr>
        <w:t xml:space="preserve">My reading of this paper was that this shift in state related to the BG position rather than its freshwater storage. But it’s been a while since I read the </w:t>
      </w:r>
      <w:proofErr w:type="spellStart"/>
      <w:r>
        <w:rPr>
          <w:szCs w:val="20"/>
        </w:rPr>
        <w:t>paepr</w:t>
      </w:r>
      <w:proofErr w:type="spellEnd"/>
    </w:p>
  </w:comment>
  <w:comment w:id="58" w:author="elodie.duyck@ad.cen.uni-hamburg.de" w:date="2024-06-11T12:42:00Z" w:initials="e">
    <w:p w14:paraId="5D1FBA4C" w14:textId="77777777" w:rsidR="00545680" w:rsidRPr="004A79A4" w:rsidRDefault="00545680" w:rsidP="00961A3B">
      <w:pPr>
        <w:rPr>
          <w:sz w:val="24"/>
          <w:lang w:eastAsia="en-GB"/>
        </w:rPr>
      </w:pPr>
      <w:r>
        <w:rPr>
          <w:rStyle w:val="CommentReference"/>
        </w:rPr>
        <w:annotationRef/>
      </w:r>
      <w:r>
        <w:t>From what I understand it is indeed a shift in position, but that they associate with a possible release of the gyre “</w:t>
      </w:r>
      <w:r w:rsidRPr="004A79A4">
        <w:rPr>
          <w:sz w:val="24"/>
          <w:lang w:eastAsia="en-GB"/>
        </w:rPr>
        <w:t xml:space="preserve">we </w:t>
      </w:r>
    </w:p>
    <w:p w14:paraId="253AD18C" w14:textId="77777777" w:rsidR="00545680" w:rsidRPr="004A79A4" w:rsidRDefault="00545680" w:rsidP="00961A3B">
      <w:pPr>
        <w:spacing w:line="240" w:lineRule="auto"/>
        <w:rPr>
          <w:sz w:val="24"/>
          <w:lang w:eastAsia="en-GB"/>
        </w:rPr>
      </w:pPr>
      <w:proofErr w:type="spellStart"/>
      <w:r>
        <w:rPr>
          <w:sz w:val="24"/>
          <w:lang w:eastAsia="en-GB"/>
        </w:rPr>
        <w:t>fin</w:t>
      </w:r>
      <w:r w:rsidRPr="004A79A4">
        <w:rPr>
          <w:sz w:val="24"/>
          <w:lang w:eastAsia="en-GB"/>
        </w:rPr>
        <w:t>nd</w:t>
      </w:r>
      <w:proofErr w:type="spellEnd"/>
      <w:r w:rsidRPr="004A79A4">
        <w:rPr>
          <w:sz w:val="24"/>
          <w:lang w:eastAsia="en-GB"/>
        </w:rPr>
        <w:t xml:space="preserve"> that over the past decade the Beaufort Gyre has transitioned to a </w:t>
      </w:r>
    </w:p>
    <w:p w14:paraId="5C85BCD4" w14:textId="77777777" w:rsidR="00545680" w:rsidRPr="004A79A4" w:rsidRDefault="00545680" w:rsidP="00961A3B">
      <w:pPr>
        <w:spacing w:line="240" w:lineRule="auto"/>
        <w:rPr>
          <w:sz w:val="24"/>
          <w:lang w:eastAsia="en-GB"/>
        </w:rPr>
      </w:pPr>
      <w:r w:rsidRPr="004A79A4">
        <w:rPr>
          <w:sz w:val="24"/>
          <w:lang w:eastAsia="en-GB"/>
        </w:rPr>
        <w:t xml:space="preserve">quasi-stable state in which the increase in sea surface height of the gyre </w:t>
      </w:r>
    </w:p>
    <w:p w14:paraId="11A9EA1C" w14:textId="77777777" w:rsidR="00545680" w:rsidRPr="004A79A4" w:rsidRDefault="00545680" w:rsidP="00961A3B">
      <w:pPr>
        <w:spacing w:line="240" w:lineRule="auto"/>
        <w:rPr>
          <w:sz w:val="24"/>
          <w:lang w:eastAsia="en-GB"/>
        </w:rPr>
      </w:pPr>
      <w:r w:rsidRPr="004A79A4">
        <w:rPr>
          <w:sz w:val="24"/>
          <w:lang w:eastAsia="en-GB"/>
        </w:rPr>
        <w:t xml:space="preserve">has slowed and the freshwater content has plateaued. In addition, the cold </w:t>
      </w:r>
    </w:p>
    <w:p w14:paraId="3E86E686" w14:textId="77777777" w:rsidR="00545680" w:rsidRPr="004A79A4" w:rsidRDefault="00545680" w:rsidP="00961A3B">
      <w:pPr>
        <w:spacing w:line="240" w:lineRule="auto"/>
        <w:rPr>
          <w:sz w:val="24"/>
          <w:lang w:eastAsia="en-GB"/>
        </w:rPr>
      </w:pPr>
      <w:r w:rsidRPr="004A79A4">
        <w:rPr>
          <w:sz w:val="24"/>
          <w:lang w:eastAsia="en-GB"/>
        </w:rPr>
        <w:t xml:space="preserve">halocline layer, which isolates the warm/salty Atlantic water at depth, has </w:t>
      </w:r>
    </w:p>
    <w:p w14:paraId="58467EEA" w14:textId="77777777" w:rsidR="00545680" w:rsidRPr="004A79A4" w:rsidRDefault="00545680" w:rsidP="00961A3B">
      <w:pPr>
        <w:spacing w:line="240" w:lineRule="auto"/>
        <w:rPr>
          <w:sz w:val="24"/>
          <w:lang w:eastAsia="en-GB"/>
        </w:rPr>
      </w:pPr>
      <w:r w:rsidRPr="004A79A4">
        <w:rPr>
          <w:sz w:val="24"/>
          <w:lang w:eastAsia="en-GB"/>
        </w:rPr>
        <w:t>thinned signi</w:t>
      </w:r>
      <w:r>
        <w:rPr>
          <w:sz w:val="24"/>
          <w:lang w:eastAsia="en-GB"/>
        </w:rPr>
        <w:t>fi</w:t>
      </w:r>
      <w:r w:rsidRPr="004A79A4">
        <w:rPr>
          <w:sz w:val="24"/>
          <w:lang w:eastAsia="en-GB"/>
        </w:rPr>
        <w:t xml:space="preserve">cantly due to less input of cold and salty water stemming </w:t>
      </w:r>
    </w:p>
    <w:p w14:paraId="237FC7DA" w14:textId="77777777" w:rsidR="00545680" w:rsidRPr="004A79A4" w:rsidRDefault="00545680" w:rsidP="00961A3B">
      <w:pPr>
        <w:spacing w:line="240" w:lineRule="auto"/>
        <w:rPr>
          <w:sz w:val="24"/>
          <w:lang w:eastAsia="en-GB"/>
        </w:rPr>
      </w:pPr>
      <w:r w:rsidRPr="004A79A4">
        <w:rPr>
          <w:sz w:val="24"/>
          <w:lang w:eastAsia="en-GB"/>
        </w:rPr>
        <w:t>from the Paci</w:t>
      </w:r>
      <w:r>
        <w:rPr>
          <w:sz w:val="24"/>
          <w:lang w:eastAsia="en-GB"/>
        </w:rPr>
        <w:t>fi</w:t>
      </w:r>
      <w:r w:rsidRPr="004A79A4">
        <w:rPr>
          <w:sz w:val="24"/>
          <w:lang w:eastAsia="en-GB"/>
        </w:rPr>
        <w:t xml:space="preserve">c Ocean and the Chukchi Sea shelf, together with greater </w:t>
      </w:r>
    </w:p>
    <w:p w14:paraId="7822BECC" w14:textId="77777777" w:rsidR="00545680" w:rsidRPr="004A79A4" w:rsidRDefault="00545680" w:rsidP="00961A3B">
      <w:pPr>
        <w:spacing w:line="240" w:lineRule="auto"/>
        <w:rPr>
          <w:sz w:val="24"/>
          <w:lang w:eastAsia="en-GB"/>
        </w:rPr>
      </w:pPr>
      <w:r w:rsidRPr="004A79A4">
        <w:rPr>
          <w:sz w:val="24"/>
          <w:lang w:eastAsia="en-GB"/>
        </w:rPr>
        <w:t xml:space="preserve">entrainment of lighter water from the eastern Beaufort Sea. This recent </w:t>
      </w:r>
    </w:p>
    <w:p w14:paraId="67FE98AF" w14:textId="77777777" w:rsidR="00545680" w:rsidRPr="004A79A4" w:rsidRDefault="00545680" w:rsidP="00961A3B">
      <w:pPr>
        <w:spacing w:line="240" w:lineRule="auto"/>
        <w:rPr>
          <w:sz w:val="24"/>
          <w:lang w:eastAsia="en-GB"/>
        </w:rPr>
      </w:pPr>
      <w:r w:rsidRPr="004A79A4">
        <w:rPr>
          <w:sz w:val="24"/>
          <w:lang w:eastAsia="en-GB"/>
        </w:rPr>
        <w:t xml:space="preserve">transition of the Beaufort Gyre is associated with a </w:t>
      </w:r>
      <w:proofErr w:type="spellStart"/>
      <w:r w:rsidRPr="004A79A4">
        <w:rPr>
          <w:sz w:val="24"/>
          <w:lang w:eastAsia="en-GB"/>
        </w:rPr>
        <w:t>southeastward</w:t>
      </w:r>
      <w:proofErr w:type="spellEnd"/>
      <w:r w:rsidRPr="004A79A4">
        <w:rPr>
          <w:sz w:val="24"/>
          <w:lang w:eastAsia="en-GB"/>
        </w:rPr>
        <w:t xml:space="preserve"> shift in </w:t>
      </w:r>
    </w:p>
    <w:p w14:paraId="2D346617" w14:textId="77777777" w:rsidR="00545680" w:rsidRPr="004A79A4" w:rsidRDefault="00545680" w:rsidP="00961A3B">
      <w:pPr>
        <w:spacing w:line="240" w:lineRule="auto"/>
        <w:rPr>
          <w:sz w:val="24"/>
          <w:lang w:eastAsia="en-GB"/>
        </w:rPr>
      </w:pPr>
      <w:r w:rsidRPr="004A79A4">
        <w:rPr>
          <w:sz w:val="24"/>
          <w:lang w:eastAsia="en-GB"/>
        </w:rPr>
        <w:t xml:space="preserve">its location as a result of variation in the regional wind forcing. Our results </w:t>
      </w:r>
    </w:p>
    <w:p w14:paraId="4E3D4524" w14:textId="77777777" w:rsidR="00545680" w:rsidRPr="004A79A4" w:rsidRDefault="00545680" w:rsidP="00961A3B">
      <w:pPr>
        <w:spacing w:line="240" w:lineRule="auto"/>
        <w:rPr>
          <w:sz w:val="24"/>
          <w:lang w:eastAsia="en-GB"/>
        </w:rPr>
      </w:pPr>
      <w:r w:rsidRPr="004A79A4">
        <w:rPr>
          <w:sz w:val="24"/>
          <w:lang w:eastAsia="en-GB"/>
        </w:rPr>
        <w:t xml:space="preserve">imply that continued thinning of the cold halocline layer could modulate the </w:t>
      </w:r>
    </w:p>
    <w:p w14:paraId="1F92462E" w14:textId="77777777" w:rsidR="00545680" w:rsidRPr="004A79A4" w:rsidRDefault="00545680" w:rsidP="00961A3B">
      <w:pPr>
        <w:spacing w:line="240" w:lineRule="auto"/>
        <w:rPr>
          <w:sz w:val="24"/>
          <w:lang w:eastAsia="en-GB"/>
        </w:rPr>
      </w:pPr>
      <w:r w:rsidRPr="004A79A4">
        <w:rPr>
          <w:sz w:val="24"/>
          <w:lang w:eastAsia="en-GB"/>
        </w:rPr>
        <w:t>present stable state, allowing for a freshwater release</w:t>
      </w:r>
    </w:p>
    <w:p w14:paraId="499B0CDB" w14:textId="77777777" w:rsidR="00545680" w:rsidRDefault="00545680" w:rsidP="00961A3B">
      <w:pPr>
        <w:pStyle w:val="CommentText"/>
      </w:pPr>
      <w:r>
        <w:t>“</w:t>
      </w:r>
    </w:p>
  </w:comment>
  <w:comment w:id="65" w:author="elodie.duyck@ad.cen.uni-hamburg.de" w:date="2024-07-31T11:53:00Z" w:initials="e">
    <w:p w14:paraId="6A9C11FC" w14:textId="77777777" w:rsidR="00545680" w:rsidRDefault="00545680" w:rsidP="00961A3B">
      <w:pPr>
        <w:pStyle w:val="CommentText"/>
      </w:pPr>
      <w:r>
        <w:rPr>
          <w:rStyle w:val="CommentReference"/>
        </w:rPr>
        <w:annotationRef/>
      </w:r>
      <w:r>
        <w:t xml:space="preserve">I’m not sure whether my point comes across right here. I guess what I’m trying to say is that the potential impact of increased freshwater fluxes to the SPNA is actually rather complex, and a good understanding of it necessitates to </w:t>
      </w:r>
      <w:proofErr w:type="gramStart"/>
      <w:r>
        <w:t>take into account</w:t>
      </w:r>
      <w:proofErr w:type="gramEnd"/>
      <w:r>
        <w:t xml:space="preserve"> different possible pathways and timescales depending on the origin of the freshwater</w:t>
      </w:r>
    </w:p>
  </w:comment>
  <w:comment w:id="67" w:author="elodie.duyck@ad.cen.uni-hamburg.de" w:date="2024-08-01T14:54:00Z" w:initials="e">
    <w:p w14:paraId="13005069" w14:textId="18C940DE" w:rsidR="004B32ED" w:rsidRDefault="004B32ED">
      <w:pPr>
        <w:pStyle w:val="CommentText"/>
      </w:pPr>
      <w:r>
        <w:rPr>
          <w:rStyle w:val="CommentReference"/>
        </w:rPr>
        <w:annotationRef/>
      </w:r>
      <w:r>
        <w:t xml:space="preserve">I’m </w:t>
      </w:r>
      <w:proofErr w:type="spellStart"/>
      <w:r>
        <w:t>gonna</w:t>
      </w:r>
      <w:proofErr w:type="spellEnd"/>
      <w:r>
        <w:t xml:space="preserve"> make my code available, via </w:t>
      </w:r>
      <w:proofErr w:type="spellStart"/>
      <w:r>
        <w:t>gitlab</w:t>
      </w:r>
      <w:proofErr w:type="spellEnd"/>
      <w:r>
        <w:t xml:space="preserve">, I’m looking into how to write it here.  </w:t>
      </w:r>
    </w:p>
  </w:comment>
  <w:comment w:id="69" w:author="elodie.duyck@ad.cen.uni-hamburg.de" w:date="2024-08-01T16:52:00Z" w:initials="e">
    <w:p w14:paraId="4C4C50D1" w14:textId="0B07390D" w:rsidR="00A975BA" w:rsidRDefault="00A975BA">
      <w:pPr>
        <w:pStyle w:val="CommentText"/>
      </w:pPr>
      <w:r>
        <w:rPr>
          <w:rStyle w:val="CommentReference"/>
        </w:rPr>
        <w:annotationRef/>
      </w:r>
      <w:r>
        <w:t xml:space="preserve">Do I need to make a </w:t>
      </w:r>
      <w:proofErr w:type="spellStart"/>
      <w:r>
        <w:t>doi</w:t>
      </w:r>
      <w:proofErr w:type="spellEnd"/>
      <w:r>
        <w:t>?</w:t>
      </w:r>
    </w:p>
  </w:comment>
  <w:comment w:id="70" w:author="elodie.duyck@ad.cen.uni-hamburg.de" w:date="2024-08-01T14:55:00Z" w:initials="e">
    <w:p w14:paraId="1951F417" w14:textId="707D691E" w:rsidR="004B32ED" w:rsidRDefault="004B32ED">
      <w:pPr>
        <w:pStyle w:val="CommentText"/>
      </w:pPr>
      <w:r>
        <w:rPr>
          <w:rStyle w:val="CommentReference"/>
        </w:rPr>
        <w:annotationRef/>
      </w:r>
      <w:r>
        <w:t>Still fixing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B908E26" w15:done="0"/>
  <w15:commentEx w15:paraId="0DA56D45" w15:done="0"/>
  <w15:commentEx w15:paraId="1E5DA0C6" w15:paraIdParent="0DA56D45" w15:done="0"/>
  <w15:commentEx w15:paraId="0A8C0C2E" w15:done="0"/>
  <w15:commentEx w15:paraId="305EFBAD" w15:paraIdParent="0A8C0C2E" w15:done="0"/>
  <w15:commentEx w15:paraId="08ED81F5" w15:done="0"/>
  <w15:commentEx w15:paraId="39D9AFDB" w15:done="0"/>
  <w15:commentEx w15:paraId="6F3C334E" w15:paraIdParent="39D9AFDB" w15:done="0"/>
  <w15:commentEx w15:paraId="738933DD" w15:done="0"/>
  <w15:commentEx w15:paraId="7197A14A" w15:paraIdParent="738933DD" w15:done="0"/>
  <w15:commentEx w15:paraId="61138566" w15:paraIdParent="738933DD" w15:done="0"/>
  <w15:commentEx w15:paraId="6A3FAA9D" w15:done="0"/>
  <w15:commentEx w15:paraId="24EC45F5" w15:paraIdParent="6A3FAA9D" w15:done="0"/>
  <w15:commentEx w15:paraId="66BCDDFD" w15:done="0"/>
  <w15:commentEx w15:paraId="769D1896" w15:paraIdParent="66BCDDFD" w15:done="0"/>
  <w15:commentEx w15:paraId="03C51EFE" w15:done="0"/>
  <w15:commentEx w15:paraId="3C42AA59" w15:paraIdParent="03C51EFE" w15:done="0"/>
  <w15:commentEx w15:paraId="648DFB63" w15:done="0"/>
  <w15:commentEx w15:paraId="35F1E3C0" w15:paraIdParent="648DFB63" w15:done="0"/>
  <w15:commentEx w15:paraId="1BBB0DFA" w15:done="0"/>
  <w15:commentEx w15:paraId="7213DF66" w15:paraIdParent="1BBB0DFA" w15:done="0"/>
  <w15:commentEx w15:paraId="7F6E3301" w15:paraIdParent="1BBB0DFA" w15:done="0"/>
  <w15:commentEx w15:paraId="41A79D62" w15:done="0"/>
  <w15:commentEx w15:paraId="564D815B" w15:done="0"/>
  <w15:commentEx w15:paraId="76686835" w15:paraIdParent="564D815B" w15:done="0"/>
  <w15:commentEx w15:paraId="1E72A587" w15:done="0"/>
  <w15:commentEx w15:paraId="2F44F1A7" w15:paraIdParent="1E72A587" w15:done="0"/>
  <w15:commentEx w15:paraId="67B856D7" w15:done="0"/>
  <w15:commentEx w15:paraId="25E85246" w15:paraIdParent="67B856D7" w15:done="0"/>
  <w15:commentEx w15:paraId="5CA8FB94" w15:done="0"/>
  <w15:commentEx w15:paraId="59C846CA" w15:paraIdParent="5CA8FB94" w15:done="0"/>
  <w15:commentEx w15:paraId="00BC140F" w15:done="0"/>
  <w15:commentEx w15:paraId="4A5A28D7" w15:paraIdParent="00BC140F" w15:done="0"/>
  <w15:commentEx w15:paraId="7FDD8C15" w15:done="0"/>
  <w15:commentEx w15:paraId="7153EDF9" w15:paraIdParent="7FDD8C15" w15:done="0"/>
  <w15:commentEx w15:paraId="3BDD5C79" w15:paraIdParent="7FDD8C15" w15:done="0"/>
  <w15:commentEx w15:paraId="363160E7" w15:done="0"/>
  <w15:commentEx w15:paraId="1F5F5AAE" w15:paraIdParent="363160E7" w15:done="0"/>
  <w15:commentEx w15:paraId="28269A1B" w15:paraIdParent="363160E7" w15:done="0"/>
  <w15:commentEx w15:paraId="6BF2CFED" w15:done="0"/>
  <w15:commentEx w15:paraId="499B0CDB" w15:paraIdParent="6BF2CFED" w15:done="0"/>
  <w15:commentEx w15:paraId="6A9C11FC" w15:done="0"/>
  <w15:commentEx w15:paraId="13005069" w15:done="0"/>
  <w15:commentEx w15:paraId="4C4C50D1" w15:done="0"/>
  <w15:commentEx w15:paraId="1951F41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B908E26" w16cid:durableId="2A56294B"/>
  <w16cid:commentId w16cid:paraId="0DA56D45" w16cid:durableId="39EC44CA"/>
  <w16cid:commentId w16cid:paraId="1E5DA0C6" w16cid:durableId="2A4DF349"/>
  <w16cid:commentId w16cid:paraId="0A8C0C2E" w16cid:durableId="2A55F839"/>
  <w16cid:commentId w16cid:paraId="305EFBAD" w16cid:durableId="2A55F851"/>
  <w16cid:commentId w16cid:paraId="08ED81F5" w16cid:durableId="2A3A2249"/>
  <w16cid:commentId w16cid:paraId="39D9AFDB" w16cid:durableId="02F46084"/>
  <w16cid:commentId w16cid:paraId="6F3C334E" w16cid:durableId="2A12B6B2"/>
  <w16cid:commentId w16cid:paraId="738933DD" w16cid:durableId="57ACDEE0"/>
  <w16cid:commentId w16cid:paraId="7197A14A" w16cid:durableId="2A12B710"/>
  <w16cid:commentId w16cid:paraId="61138566" w16cid:durableId="2A393E90"/>
  <w16cid:commentId w16cid:paraId="6A3FAA9D" w16cid:durableId="3E8D3759"/>
  <w16cid:commentId w16cid:paraId="24EC45F5" w16cid:durableId="2A3BBD88"/>
  <w16cid:commentId w16cid:paraId="66BCDDFD" w16cid:durableId="48A1293E"/>
  <w16cid:commentId w16cid:paraId="769D1896" w16cid:durableId="2A12C013"/>
  <w16cid:commentId w16cid:paraId="03C51EFE" w16cid:durableId="7CEFC4EA"/>
  <w16cid:commentId w16cid:paraId="3C42AA59" w16cid:durableId="2A3A7EFA"/>
  <w16cid:commentId w16cid:paraId="648DFB63" w16cid:durableId="5E5DD17A"/>
  <w16cid:commentId w16cid:paraId="35F1E3C0" w16cid:durableId="2A12F8DE"/>
  <w16cid:commentId w16cid:paraId="1BBB0DFA" w16cid:durableId="551EC5F6"/>
  <w16cid:commentId w16cid:paraId="7213DF66" w16cid:durableId="2A12C0EC"/>
  <w16cid:commentId w16cid:paraId="7F6E3301" w16cid:durableId="2A12C11B"/>
  <w16cid:commentId w16cid:paraId="41A79D62" w16cid:durableId="2A36471D"/>
  <w16cid:commentId w16cid:paraId="564D815B" w16cid:durableId="05D41C37"/>
  <w16cid:commentId w16cid:paraId="76686835" w16cid:durableId="2A12C19D"/>
  <w16cid:commentId w16cid:paraId="1E72A587" w16cid:durableId="1AA1E626"/>
  <w16cid:commentId w16cid:paraId="2F44F1A7" w16cid:durableId="2A365112"/>
  <w16cid:commentId w16cid:paraId="67B856D7" w16cid:durableId="21CE128D"/>
  <w16cid:commentId w16cid:paraId="25E85246" w16cid:durableId="2A3B952B"/>
  <w16cid:commentId w16cid:paraId="5CA8FB94" w16cid:durableId="717B7AB6"/>
  <w16cid:commentId w16cid:paraId="59C846CA" w16cid:durableId="2A12C36D"/>
  <w16cid:commentId w16cid:paraId="00BC140F" w16cid:durableId="77A46A58"/>
  <w16cid:commentId w16cid:paraId="4A5A28D7" w16cid:durableId="2A12C413"/>
  <w16cid:commentId w16cid:paraId="7FDD8C15" w16cid:durableId="00756319"/>
  <w16cid:commentId w16cid:paraId="7153EDF9" w16cid:durableId="2A4E472D"/>
  <w16cid:commentId w16cid:paraId="3BDD5C79" w16cid:durableId="1BFF549B"/>
  <w16cid:commentId w16cid:paraId="363160E7" w16cid:durableId="34D3219D"/>
  <w16cid:commentId w16cid:paraId="1F5F5AAE" w16cid:durableId="2A5398FC"/>
  <w16cid:commentId w16cid:paraId="28269A1B" w16cid:durableId="2A54A10A"/>
  <w16cid:commentId w16cid:paraId="6BF2CFED" w16cid:durableId="6C419B41"/>
  <w16cid:commentId w16cid:paraId="499B0CDB" w16cid:durableId="2A12C4B1"/>
  <w16cid:commentId w16cid:paraId="6A9C11FC" w16cid:durableId="2A54A441"/>
  <w16cid:commentId w16cid:paraId="13005069" w16cid:durableId="2A56200E"/>
  <w16cid:commentId w16cid:paraId="4C4C50D1" w16cid:durableId="2A563BBE"/>
  <w16cid:commentId w16cid:paraId="1951F417" w16cid:durableId="2A5620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AB1ED1" w14:textId="77777777" w:rsidR="0041441E" w:rsidRDefault="0041441E" w:rsidP="006D0C96">
      <w:pPr>
        <w:spacing w:line="240" w:lineRule="auto"/>
      </w:pPr>
      <w:r>
        <w:separator/>
      </w:r>
    </w:p>
  </w:endnote>
  <w:endnote w:type="continuationSeparator" w:id="0">
    <w:p w14:paraId="7446DE55" w14:textId="77777777" w:rsidR="0041441E" w:rsidRDefault="0041441E" w:rsidP="006D0C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7788171"/>
      <w:docPartObj>
        <w:docPartGallery w:val="Page Numbers (Bottom of Page)"/>
        <w:docPartUnique/>
      </w:docPartObj>
    </w:sdtPr>
    <w:sdtEndPr>
      <w:rPr>
        <w:noProof/>
      </w:rPr>
    </w:sdtEndPr>
    <w:sdtContent>
      <w:p w14:paraId="5576ABD1" w14:textId="77777777" w:rsidR="00545680" w:rsidRDefault="005456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AA5123" w14:textId="77777777" w:rsidR="00545680" w:rsidRDefault="005456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BE530E" w14:textId="77777777" w:rsidR="0041441E" w:rsidRDefault="0041441E" w:rsidP="006D0C96">
      <w:pPr>
        <w:spacing w:line="240" w:lineRule="auto"/>
      </w:pPr>
      <w:r>
        <w:separator/>
      </w:r>
    </w:p>
  </w:footnote>
  <w:footnote w:type="continuationSeparator" w:id="0">
    <w:p w14:paraId="26E853D7" w14:textId="77777777" w:rsidR="0041441E" w:rsidRDefault="0041441E" w:rsidP="006D0C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94403"/>
    <w:multiLevelType w:val="hybridMultilevel"/>
    <w:tmpl w:val="E6ECA0A2"/>
    <w:lvl w:ilvl="0" w:tplc="35A460C0">
      <w:start w:val="1"/>
      <w:numFmt w:val="decimal"/>
      <w:lvlText w:val="%1."/>
      <w:lvlJc w:val="left"/>
      <w:pPr>
        <w:ind w:left="720" w:hanging="360"/>
      </w:pPr>
      <w:rPr>
        <w:rFonts w:ascii="Times New Roman" w:hAnsi="Times New Roman" w:hint="default"/>
        <w:b w:val="0"/>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F5378A"/>
    <w:multiLevelType w:val="hybridMultilevel"/>
    <w:tmpl w:val="458EB83A"/>
    <w:lvl w:ilvl="0" w:tplc="24DC7C6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956C78"/>
    <w:multiLevelType w:val="hybridMultilevel"/>
    <w:tmpl w:val="B92A2256"/>
    <w:lvl w:ilvl="0" w:tplc="0F3E1E60">
      <w:start w:val="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2C1D42"/>
    <w:multiLevelType w:val="hybridMultilevel"/>
    <w:tmpl w:val="26223960"/>
    <w:lvl w:ilvl="0" w:tplc="7820DF26">
      <w:start w:val="1"/>
      <w:numFmt w:val="bullet"/>
      <w:lvlText w:val=""/>
      <w:lvlJc w:val="left"/>
      <w:pPr>
        <w:ind w:left="720" w:hanging="360"/>
      </w:pPr>
      <w:rPr>
        <w:rFonts w:ascii="Symbol" w:hAnsi="Symbol"/>
      </w:rPr>
    </w:lvl>
    <w:lvl w:ilvl="1" w:tplc="4F20F13E">
      <w:start w:val="1"/>
      <w:numFmt w:val="bullet"/>
      <w:lvlText w:val=""/>
      <w:lvlJc w:val="left"/>
      <w:pPr>
        <w:ind w:left="720" w:hanging="360"/>
      </w:pPr>
      <w:rPr>
        <w:rFonts w:ascii="Symbol" w:hAnsi="Symbol"/>
      </w:rPr>
    </w:lvl>
    <w:lvl w:ilvl="2" w:tplc="A1FA7404">
      <w:start w:val="1"/>
      <w:numFmt w:val="bullet"/>
      <w:lvlText w:val=""/>
      <w:lvlJc w:val="left"/>
      <w:pPr>
        <w:ind w:left="720" w:hanging="360"/>
      </w:pPr>
      <w:rPr>
        <w:rFonts w:ascii="Symbol" w:hAnsi="Symbol"/>
      </w:rPr>
    </w:lvl>
    <w:lvl w:ilvl="3" w:tplc="384ADCC0">
      <w:start w:val="1"/>
      <w:numFmt w:val="bullet"/>
      <w:lvlText w:val=""/>
      <w:lvlJc w:val="left"/>
      <w:pPr>
        <w:ind w:left="720" w:hanging="360"/>
      </w:pPr>
      <w:rPr>
        <w:rFonts w:ascii="Symbol" w:hAnsi="Symbol"/>
      </w:rPr>
    </w:lvl>
    <w:lvl w:ilvl="4" w:tplc="687611DC">
      <w:start w:val="1"/>
      <w:numFmt w:val="bullet"/>
      <w:lvlText w:val=""/>
      <w:lvlJc w:val="left"/>
      <w:pPr>
        <w:ind w:left="720" w:hanging="360"/>
      </w:pPr>
      <w:rPr>
        <w:rFonts w:ascii="Symbol" w:hAnsi="Symbol"/>
      </w:rPr>
    </w:lvl>
    <w:lvl w:ilvl="5" w:tplc="786E92C4">
      <w:start w:val="1"/>
      <w:numFmt w:val="bullet"/>
      <w:lvlText w:val=""/>
      <w:lvlJc w:val="left"/>
      <w:pPr>
        <w:ind w:left="720" w:hanging="360"/>
      </w:pPr>
      <w:rPr>
        <w:rFonts w:ascii="Symbol" w:hAnsi="Symbol"/>
      </w:rPr>
    </w:lvl>
    <w:lvl w:ilvl="6" w:tplc="0F00BB56">
      <w:start w:val="1"/>
      <w:numFmt w:val="bullet"/>
      <w:lvlText w:val=""/>
      <w:lvlJc w:val="left"/>
      <w:pPr>
        <w:ind w:left="720" w:hanging="360"/>
      </w:pPr>
      <w:rPr>
        <w:rFonts w:ascii="Symbol" w:hAnsi="Symbol"/>
      </w:rPr>
    </w:lvl>
    <w:lvl w:ilvl="7" w:tplc="7D267832">
      <w:start w:val="1"/>
      <w:numFmt w:val="bullet"/>
      <w:lvlText w:val=""/>
      <w:lvlJc w:val="left"/>
      <w:pPr>
        <w:ind w:left="720" w:hanging="360"/>
      </w:pPr>
      <w:rPr>
        <w:rFonts w:ascii="Symbol" w:hAnsi="Symbol"/>
      </w:rPr>
    </w:lvl>
    <w:lvl w:ilvl="8" w:tplc="98D461EA">
      <w:start w:val="1"/>
      <w:numFmt w:val="bullet"/>
      <w:lvlText w:val=""/>
      <w:lvlJc w:val="left"/>
      <w:pPr>
        <w:ind w:left="720" w:hanging="360"/>
      </w:pPr>
      <w:rPr>
        <w:rFonts w:ascii="Symbol" w:hAnsi="Symbol"/>
      </w:rPr>
    </w:lvl>
  </w:abstractNum>
  <w:abstractNum w:abstractNumId="4" w15:restartNumberingAfterBreak="0">
    <w:nsid w:val="18F8134E"/>
    <w:multiLevelType w:val="hybridMultilevel"/>
    <w:tmpl w:val="BE58DAFA"/>
    <w:lvl w:ilvl="0" w:tplc="1E32AA2A">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BE1F76"/>
    <w:multiLevelType w:val="hybridMultilevel"/>
    <w:tmpl w:val="B51A3BA0"/>
    <w:lvl w:ilvl="0" w:tplc="5D225998">
      <w:numFmt w:val="bullet"/>
      <w:lvlText w:val=""/>
      <w:lvlJc w:val="left"/>
      <w:pPr>
        <w:ind w:left="1080" w:hanging="360"/>
      </w:pPr>
      <w:rPr>
        <w:rFonts w:ascii="Wingdings" w:eastAsiaTheme="minorHAnsi" w:hAnsi="Wingdings" w:cstheme="minorHAns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EEE3BDC"/>
    <w:multiLevelType w:val="hybridMultilevel"/>
    <w:tmpl w:val="0060D848"/>
    <w:lvl w:ilvl="0" w:tplc="54EC6708">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621EB8"/>
    <w:multiLevelType w:val="hybridMultilevel"/>
    <w:tmpl w:val="B3626938"/>
    <w:lvl w:ilvl="0" w:tplc="F29A847E">
      <w:start w:val="1"/>
      <w:numFmt w:val="bullet"/>
      <w:pStyle w:val="Bullets"/>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F2AB5"/>
    <w:multiLevelType w:val="hybridMultilevel"/>
    <w:tmpl w:val="FD0E8C72"/>
    <w:lvl w:ilvl="0" w:tplc="DE70F97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C720125"/>
    <w:multiLevelType w:val="hybridMultilevel"/>
    <w:tmpl w:val="779AD6D2"/>
    <w:lvl w:ilvl="0" w:tplc="9BCEA1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DBC51FE"/>
    <w:multiLevelType w:val="hybridMultilevel"/>
    <w:tmpl w:val="6860AE4C"/>
    <w:lvl w:ilvl="0" w:tplc="1A6CFE30">
      <w:start w:val="1"/>
      <w:numFmt w:val="bullet"/>
      <w:lvlText w:val=""/>
      <w:lvlJc w:val="left"/>
      <w:pPr>
        <w:ind w:left="720" w:hanging="360"/>
      </w:pPr>
      <w:rPr>
        <w:rFonts w:ascii="Symbol" w:hAnsi="Symbol"/>
      </w:rPr>
    </w:lvl>
    <w:lvl w:ilvl="1" w:tplc="1A86D2C0">
      <w:start w:val="1"/>
      <w:numFmt w:val="bullet"/>
      <w:lvlText w:val=""/>
      <w:lvlJc w:val="left"/>
      <w:pPr>
        <w:ind w:left="720" w:hanging="360"/>
      </w:pPr>
      <w:rPr>
        <w:rFonts w:ascii="Symbol" w:hAnsi="Symbol"/>
      </w:rPr>
    </w:lvl>
    <w:lvl w:ilvl="2" w:tplc="C152036C">
      <w:start w:val="1"/>
      <w:numFmt w:val="bullet"/>
      <w:lvlText w:val=""/>
      <w:lvlJc w:val="left"/>
      <w:pPr>
        <w:ind w:left="720" w:hanging="360"/>
      </w:pPr>
      <w:rPr>
        <w:rFonts w:ascii="Symbol" w:hAnsi="Symbol"/>
      </w:rPr>
    </w:lvl>
    <w:lvl w:ilvl="3" w:tplc="937442C4">
      <w:start w:val="1"/>
      <w:numFmt w:val="bullet"/>
      <w:lvlText w:val=""/>
      <w:lvlJc w:val="left"/>
      <w:pPr>
        <w:ind w:left="720" w:hanging="360"/>
      </w:pPr>
      <w:rPr>
        <w:rFonts w:ascii="Symbol" w:hAnsi="Symbol"/>
      </w:rPr>
    </w:lvl>
    <w:lvl w:ilvl="4" w:tplc="EF180346">
      <w:start w:val="1"/>
      <w:numFmt w:val="bullet"/>
      <w:lvlText w:val=""/>
      <w:lvlJc w:val="left"/>
      <w:pPr>
        <w:ind w:left="720" w:hanging="360"/>
      </w:pPr>
      <w:rPr>
        <w:rFonts w:ascii="Symbol" w:hAnsi="Symbol"/>
      </w:rPr>
    </w:lvl>
    <w:lvl w:ilvl="5" w:tplc="0374E078">
      <w:start w:val="1"/>
      <w:numFmt w:val="bullet"/>
      <w:lvlText w:val=""/>
      <w:lvlJc w:val="left"/>
      <w:pPr>
        <w:ind w:left="720" w:hanging="360"/>
      </w:pPr>
      <w:rPr>
        <w:rFonts w:ascii="Symbol" w:hAnsi="Symbol"/>
      </w:rPr>
    </w:lvl>
    <w:lvl w:ilvl="6" w:tplc="FD5C778A">
      <w:start w:val="1"/>
      <w:numFmt w:val="bullet"/>
      <w:lvlText w:val=""/>
      <w:lvlJc w:val="left"/>
      <w:pPr>
        <w:ind w:left="720" w:hanging="360"/>
      </w:pPr>
      <w:rPr>
        <w:rFonts w:ascii="Symbol" w:hAnsi="Symbol"/>
      </w:rPr>
    </w:lvl>
    <w:lvl w:ilvl="7" w:tplc="6658A93E">
      <w:start w:val="1"/>
      <w:numFmt w:val="bullet"/>
      <w:lvlText w:val=""/>
      <w:lvlJc w:val="left"/>
      <w:pPr>
        <w:ind w:left="720" w:hanging="360"/>
      </w:pPr>
      <w:rPr>
        <w:rFonts w:ascii="Symbol" w:hAnsi="Symbol"/>
      </w:rPr>
    </w:lvl>
    <w:lvl w:ilvl="8" w:tplc="64C40FF0">
      <w:start w:val="1"/>
      <w:numFmt w:val="bullet"/>
      <w:lvlText w:val=""/>
      <w:lvlJc w:val="left"/>
      <w:pPr>
        <w:ind w:left="720" w:hanging="360"/>
      </w:pPr>
      <w:rPr>
        <w:rFonts w:ascii="Symbol" w:hAnsi="Symbol"/>
      </w:rPr>
    </w:lvl>
  </w:abstractNum>
  <w:abstractNum w:abstractNumId="11" w15:restartNumberingAfterBreak="0">
    <w:nsid w:val="651D59C8"/>
    <w:multiLevelType w:val="hybridMultilevel"/>
    <w:tmpl w:val="6CE62408"/>
    <w:lvl w:ilvl="0" w:tplc="980EF584">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7770A9"/>
    <w:multiLevelType w:val="hybridMultilevel"/>
    <w:tmpl w:val="073863EE"/>
    <w:lvl w:ilvl="0" w:tplc="66D67D0E">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0E2D2B"/>
    <w:multiLevelType w:val="hybridMultilevel"/>
    <w:tmpl w:val="291206C8"/>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4536905"/>
    <w:multiLevelType w:val="hybridMultilevel"/>
    <w:tmpl w:val="20C6B5F8"/>
    <w:lvl w:ilvl="0" w:tplc="808C082E">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B5137B"/>
    <w:multiLevelType w:val="hybridMultilevel"/>
    <w:tmpl w:val="FD0E8C72"/>
    <w:lvl w:ilvl="0" w:tplc="DE70F97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6" w15:restartNumberingAfterBreak="0">
    <w:nsid w:val="7DCE20F6"/>
    <w:multiLevelType w:val="hybridMultilevel"/>
    <w:tmpl w:val="E182E876"/>
    <w:lvl w:ilvl="0" w:tplc="72DA8BC0">
      <w:start w:val="6"/>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E862F21"/>
    <w:multiLevelType w:val="hybridMultilevel"/>
    <w:tmpl w:val="DADE1C30"/>
    <w:lvl w:ilvl="0" w:tplc="648487C4">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7"/>
  </w:num>
  <w:num w:numId="3">
    <w:abstractNumId w:val="0"/>
  </w:num>
  <w:num w:numId="4">
    <w:abstractNumId w:val="17"/>
  </w:num>
  <w:num w:numId="5">
    <w:abstractNumId w:val="1"/>
  </w:num>
  <w:num w:numId="6">
    <w:abstractNumId w:val="15"/>
  </w:num>
  <w:num w:numId="7">
    <w:abstractNumId w:val="8"/>
  </w:num>
  <w:num w:numId="8">
    <w:abstractNumId w:val="5"/>
  </w:num>
  <w:num w:numId="9">
    <w:abstractNumId w:val="13"/>
  </w:num>
  <w:num w:numId="10">
    <w:abstractNumId w:val="2"/>
  </w:num>
  <w:num w:numId="11">
    <w:abstractNumId w:val="11"/>
  </w:num>
  <w:num w:numId="12">
    <w:abstractNumId w:val="10"/>
  </w:num>
  <w:num w:numId="13">
    <w:abstractNumId w:val="3"/>
  </w:num>
  <w:num w:numId="14">
    <w:abstractNumId w:val="16"/>
  </w:num>
  <w:num w:numId="15">
    <w:abstractNumId w:val="9"/>
  </w:num>
  <w:num w:numId="16">
    <w:abstractNumId w:val="14"/>
  </w:num>
  <w:num w:numId="17">
    <w:abstractNumId w:val="6"/>
  </w:num>
  <w:num w:numId="18">
    <w:abstractNumId w:val="4"/>
  </w:num>
  <w:num w:numId="1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lodie.duyck@ad.cen.uni-hamburg.de">
    <w15:presenceInfo w15:providerId="AD" w15:userId="S-1-5-21-285290509-3484644811-3565737947-12680"/>
  </w15:person>
  <w15:person w15:author="Eleanor Frajka-Williams">
    <w15:presenceInfo w15:providerId="Windows Live" w15:userId="14a404b8733abbb7"/>
  </w15:person>
  <w15:person w15:author="Nicholas Foukal">
    <w15:presenceInfo w15:providerId="AD" w15:userId="S::nfoukal@whoi.edu::572db311-4be8-4b93-bbf5-6900104e9854"/>
  </w15:person>
  <w15:person w15:author="Elodie Duyck">
    <w15:presenceInfo w15:providerId="AD" w15:userId="S::elodie.duyck@nioz.nl::b20b291b-c950-45a4-aa5c-2c25571c01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213"/>
    <w:rsid w:val="00041A84"/>
    <w:rsid w:val="0005690A"/>
    <w:rsid w:val="00075F28"/>
    <w:rsid w:val="00084789"/>
    <w:rsid w:val="000A1B66"/>
    <w:rsid w:val="000C3A9F"/>
    <w:rsid w:val="00135329"/>
    <w:rsid w:val="001C5EB9"/>
    <w:rsid w:val="00200B97"/>
    <w:rsid w:val="00203F92"/>
    <w:rsid w:val="002D3F1F"/>
    <w:rsid w:val="002D7ECA"/>
    <w:rsid w:val="002F459F"/>
    <w:rsid w:val="003118C8"/>
    <w:rsid w:val="00335619"/>
    <w:rsid w:val="003A4FB4"/>
    <w:rsid w:val="003D5288"/>
    <w:rsid w:val="0041441E"/>
    <w:rsid w:val="00447768"/>
    <w:rsid w:val="00450DB9"/>
    <w:rsid w:val="00463568"/>
    <w:rsid w:val="004B32ED"/>
    <w:rsid w:val="004D0F1A"/>
    <w:rsid w:val="00542A82"/>
    <w:rsid w:val="00545680"/>
    <w:rsid w:val="0055217B"/>
    <w:rsid w:val="00564213"/>
    <w:rsid w:val="005A4F32"/>
    <w:rsid w:val="006326D7"/>
    <w:rsid w:val="00670F05"/>
    <w:rsid w:val="00690B02"/>
    <w:rsid w:val="006B5E2E"/>
    <w:rsid w:val="006D0C96"/>
    <w:rsid w:val="0070537F"/>
    <w:rsid w:val="00733CBB"/>
    <w:rsid w:val="00751A44"/>
    <w:rsid w:val="00782589"/>
    <w:rsid w:val="00796A7F"/>
    <w:rsid w:val="007D026E"/>
    <w:rsid w:val="007F7C74"/>
    <w:rsid w:val="00855006"/>
    <w:rsid w:val="00883829"/>
    <w:rsid w:val="008B719F"/>
    <w:rsid w:val="008C3AAE"/>
    <w:rsid w:val="008E213F"/>
    <w:rsid w:val="008E3110"/>
    <w:rsid w:val="009150E4"/>
    <w:rsid w:val="0091791F"/>
    <w:rsid w:val="00932F15"/>
    <w:rsid w:val="00943440"/>
    <w:rsid w:val="00961A3B"/>
    <w:rsid w:val="009D38E2"/>
    <w:rsid w:val="009F2C0A"/>
    <w:rsid w:val="00A17EED"/>
    <w:rsid w:val="00A65682"/>
    <w:rsid w:val="00A96D5D"/>
    <w:rsid w:val="00A975BA"/>
    <w:rsid w:val="00AE4157"/>
    <w:rsid w:val="00B4015F"/>
    <w:rsid w:val="00B5719D"/>
    <w:rsid w:val="00B62878"/>
    <w:rsid w:val="00B72001"/>
    <w:rsid w:val="00B75342"/>
    <w:rsid w:val="00B94A58"/>
    <w:rsid w:val="00BD0523"/>
    <w:rsid w:val="00BF1F60"/>
    <w:rsid w:val="00C1589F"/>
    <w:rsid w:val="00C26311"/>
    <w:rsid w:val="00C35812"/>
    <w:rsid w:val="00C82F79"/>
    <w:rsid w:val="00CC51D0"/>
    <w:rsid w:val="00CD59BA"/>
    <w:rsid w:val="00D40CE0"/>
    <w:rsid w:val="00D6381F"/>
    <w:rsid w:val="00DB4E53"/>
    <w:rsid w:val="00DE087A"/>
    <w:rsid w:val="00E00253"/>
    <w:rsid w:val="00E00339"/>
    <w:rsid w:val="00E142A8"/>
    <w:rsid w:val="00E861A5"/>
    <w:rsid w:val="00ED6B96"/>
    <w:rsid w:val="00EE58C0"/>
    <w:rsid w:val="00F05826"/>
    <w:rsid w:val="00F35903"/>
    <w:rsid w:val="00F37299"/>
    <w:rsid w:val="00F512A5"/>
    <w:rsid w:val="00F5258E"/>
    <w:rsid w:val="00F64C9C"/>
    <w:rsid w:val="00FF308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BE553"/>
  <w15:docId w15:val="{D2CFD17B-36C5-4048-BB43-0059F9DAD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40CE0"/>
    <w:pPr>
      <w:spacing w:line="360" w:lineRule="auto"/>
      <w:jc w:val="both"/>
    </w:pPr>
    <w:rPr>
      <w:rFonts w:ascii="Times New Roman" w:eastAsia="Times New Roman" w:hAnsi="Times New Roman"/>
      <w:szCs w:val="24"/>
      <w:lang w:eastAsia="de-DE"/>
    </w:rPr>
  </w:style>
  <w:style w:type="paragraph" w:styleId="Heading1">
    <w:name w:val="heading 1"/>
    <w:basedOn w:val="Normal"/>
    <w:next w:val="Normal"/>
    <w:link w:val="Heading1Char"/>
    <w:qFormat/>
    <w:rsid w:val="00075F28"/>
    <w:pPr>
      <w:keepNext/>
      <w:spacing w:before="480" w:after="240" w:line="240" w:lineRule="auto"/>
      <w:outlineLvl w:val="0"/>
    </w:pPr>
    <w:rPr>
      <w:rFonts w:cs="Arial"/>
      <w:b/>
      <w:bCs/>
      <w:color w:val="000000"/>
      <w:kern w:val="32"/>
      <w:szCs w:val="32"/>
    </w:rPr>
  </w:style>
  <w:style w:type="paragraph" w:styleId="Heading2">
    <w:name w:val="heading 2"/>
    <w:basedOn w:val="Normal"/>
    <w:next w:val="Normal"/>
    <w:link w:val="Heading2Char"/>
    <w:qFormat/>
    <w:rsid w:val="00E00339"/>
    <w:pPr>
      <w:keepNext/>
      <w:spacing w:before="240" w:after="240" w:line="240" w:lineRule="auto"/>
      <w:outlineLvl w:val="1"/>
    </w:pPr>
    <w:rPr>
      <w:rFonts w:cs="Arial"/>
      <w:b/>
      <w:bCs/>
      <w:iCs/>
      <w:szCs w:val="28"/>
    </w:rPr>
  </w:style>
  <w:style w:type="paragraph" w:styleId="Heading3">
    <w:name w:val="heading 3"/>
    <w:basedOn w:val="Normal"/>
    <w:next w:val="Normal"/>
    <w:link w:val="Heading3Char"/>
    <w:qFormat/>
    <w:rsid w:val="005A4F32"/>
    <w:pPr>
      <w:keepNext/>
      <w:spacing w:before="240" w:after="240" w:line="240" w:lineRule="auto"/>
      <w:outlineLvl w:val="2"/>
    </w:pPr>
    <w:rPr>
      <w:rFonts w:cs="Arial"/>
      <w:b/>
      <w:bCs/>
      <w:szCs w:val="26"/>
    </w:rPr>
  </w:style>
  <w:style w:type="paragraph" w:styleId="Heading4">
    <w:name w:val="heading 4"/>
    <w:basedOn w:val="Normal"/>
    <w:next w:val="Normal"/>
    <w:link w:val="Heading4Char"/>
    <w:rsid w:val="00ED6B96"/>
    <w:pPr>
      <w:keepNext/>
      <w:outlineLvl w:val="3"/>
    </w:pPr>
    <w:rPr>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treff">
    <w:name w:val="Betreff"/>
    <w:basedOn w:val="Normal"/>
    <w:next w:val="Normal"/>
    <w:rsid w:val="00ED6B96"/>
    <w:rPr>
      <w:b/>
    </w:rPr>
  </w:style>
  <w:style w:type="paragraph" w:customStyle="1" w:styleId="Bullets">
    <w:name w:val="Bullets"/>
    <w:basedOn w:val="Normal"/>
    <w:link w:val="BulletsChar"/>
    <w:rsid w:val="00ED6B96"/>
    <w:pPr>
      <w:numPr>
        <w:numId w:val="2"/>
      </w:numPr>
    </w:pPr>
  </w:style>
  <w:style w:type="character" w:customStyle="1" w:styleId="BulletsChar">
    <w:name w:val="Bullets Char"/>
    <w:link w:val="Bullets"/>
    <w:rsid w:val="00ED6B96"/>
    <w:rPr>
      <w:rFonts w:ascii="Verdana" w:eastAsia="Times New Roman" w:hAnsi="Verdana" w:cs="Times New Roman"/>
      <w:sz w:val="19"/>
      <w:szCs w:val="24"/>
      <w:lang w:eastAsia="de-DE"/>
    </w:rPr>
  </w:style>
  <w:style w:type="table" w:customStyle="1" w:styleId="Copernicus">
    <w:name w:val="Copernicus"/>
    <w:basedOn w:val="TableNormal"/>
    <w:rsid w:val="00ED6B96"/>
    <w:rPr>
      <w:rFonts w:ascii="Verdana" w:eastAsia="Times New Roman" w:hAnsi="Verdana"/>
      <w:sz w:val="19"/>
    </w:rPr>
    <w:tblPr>
      <w:tblStyleRowBandSize w:val="1"/>
      <w:tblStyleColBandSize w:val="1"/>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cPr>
      <w:shd w:val="clear" w:color="auto" w:fill="auto"/>
      <w:vAlign w:val="center"/>
    </w:tcPr>
    <w:tblStylePr w:type="firstRow">
      <w:pPr>
        <w:jc w:val="left"/>
      </w:pPr>
      <w:rPr>
        <w:rFonts w:ascii="Verdana" w:hAnsi="Verdana"/>
        <w:b/>
        <w:i w:val="0"/>
        <w:sz w:val="19"/>
      </w:rPr>
      <w:tblPr/>
      <w:tcPr>
        <w:shd w:val="clear" w:color="auto" w:fill="BFBFBF"/>
      </w:tcPr>
    </w:tblStylePr>
    <w:tblStylePr w:type="lastRow">
      <w:pPr>
        <w:jc w:val="left"/>
      </w:pPr>
      <w:rPr>
        <w:rFonts w:ascii="Verdana" w:hAnsi="Verdana"/>
        <w:sz w:val="19"/>
      </w:rPr>
    </w:tblStylePr>
    <w:tblStylePr w:type="firstCol">
      <w:rPr>
        <w:rFonts w:ascii="Verdana" w:hAnsi="Verdana"/>
        <w:sz w:val="19"/>
      </w:rPr>
    </w:tblStylePr>
    <w:tblStylePr w:type="lastCol">
      <w:rPr>
        <w:rFonts w:ascii="Verdana" w:hAnsi="Verdana"/>
        <w:sz w:val="19"/>
      </w:rPr>
      <w:tblPr/>
      <w:tcPr>
        <w:tcBorders>
          <w:top w:val="single" w:sz="4" w:space="0" w:color="7F7F7F"/>
          <w:left w:val="single" w:sz="4" w:space="0" w:color="7F7F7F"/>
          <w:bottom w:val="single" w:sz="4" w:space="0" w:color="7F7F7F"/>
          <w:right w:val="single" w:sz="4" w:space="0" w:color="7F7F7F"/>
          <w:insideH w:val="single" w:sz="4" w:space="0" w:color="7F7F7F"/>
          <w:insideV w:val="single" w:sz="4" w:space="0" w:color="7F7F7F"/>
        </w:tcBorders>
      </w:tcPr>
    </w:tblStylePr>
  </w:style>
  <w:style w:type="paragraph" w:styleId="Header">
    <w:name w:val="header"/>
    <w:basedOn w:val="Normal"/>
    <w:link w:val="HeaderChar"/>
    <w:uiPriority w:val="99"/>
    <w:rsid w:val="00ED6B96"/>
    <w:pPr>
      <w:tabs>
        <w:tab w:val="center" w:pos="4536"/>
        <w:tab w:val="right" w:pos="9072"/>
      </w:tabs>
    </w:pPr>
  </w:style>
  <w:style w:type="character" w:customStyle="1" w:styleId="Heading1Char">
    <w:name w:val="Heading 1 Char"/>
    <w:link w:val="Heading1"/>
    <w:rsid w:val="00075F28"/>
    <w:rPr>
      <w:rFonts w:ascii="Times New Roman" w:eastAsia="Times New Roman" w:hAnsi="Times New Roman" w:cs="Arial"/>
      <w:b/>
      <w:bCs/>
      <w:color w:val="000000"/>
      <w:kern w:val="32"/>
      <w:szCs w:val="32"/>
      <w:lang w:eastAsia="de-DE"/>
    </w:rPr>
  </w:style>
  <w:style w:type="character" w:customStyle="1" w:styleId="Heading3Char">
    <w:name w:val="Heading 3 Char"/>
    <w:link w:val="Heading3"/>
    <w:rsid w:val="005A4F32"/>
    <w:rPr>
      <w:rFonts w:ascii="Times New Roman" w:eastAsia="Times New Roman" w:hAnsi="Times New Roman" w:cs="Arial"/>
      <w:b/>
      <w:bCs/>
      <w:szCs w:val="26"/>
      <w:lang w:eastAsia="de-DE"/>
    </w:rPr>
  </w:style>
  <w:style w:type="character" w:customStyle="1" w:styleId="Heading4Char">
    <w:name w:val="Heading 4 Char"/>
    <w:link w:val="Heading4"/>
    <w:rsid w:val="00796A7F"/>
    <w:rPr>
      <w:rFonts w:ascii="Verdana" w:eastAsia="Times New Roman" w:hAnsi="Verdana" w:cs="Times New Roman"/>
      <w:b/>
      <w:bCs/>
      <w:sz w:val="19"/>
      <w:szCs w:val="28"/>
      <w:lang w:eastAsia="de-DE"/>
    </w:rPr>
  </w:style>
  <w:style w:type="character" w:customStyle="1" w:styleId="HeaderChar">
    <w:name w:val="Header Char"/>
    <w:link w:val="Header"/>
    <w:uiPriority w:val="99"/>
    <w:rsid w:val="00ED6B96"/>
    <w:rPr>
      <w:rFonts w:ascii="Verdana" w:eastAsia="Times New Roman" w:hAnsi="Verdana" w:cs="Times New Roman"/>
      <w:sz w:val="19"/>
      <w:szCs w:val="24"/>
      <w:lang w:eastAsia="de-DE"/>
    </w:rPr>
  </w:style>
  <w:style w:type="character" w:customStyle="1" w:styleId="Heading2Char">
    <w:name w:val="Heading 2 Char"/>
    <w:link w:val="Heading2"/>
    <w:rsid w:val="00E00339"/>
    <w:rPr>
      <w:rFonts w:ascii="Times New Roman" w:eastAsia="Times New Roman" w:hAnsi="Times New Roman" w:cs="Arial"/>
      <w:b/>
      <w:bCs/>
      <w:iCs/>
      <w:szCs w:val="28"/>
      <w:lang w:eastAsia="de-DE"/>
    </w:rPr>
  </w:style>
  <w:style w:type="character" w:styleId="Hyperlink">
    <w:name w:val="Hyperlink"/>
    <w:uiPriority w:val="99"/>
    <w:rsid w:val="00ED6B96"/>
    <w:rPr>
      <w:color w:val="0000FF"/>
      <w:u w:val="single"/>
    </w:rPr>
  </w:style>
  <w:style w:type="paragraph" w:customStyle="1" w:styleId="Kontakt">
    <w:name w:val="Kontakt"/>
    <w:basedOn w:val="Normal"/>
    <w:rsid w:val="00ED6B96"/>
    <w:pPr>
      <w:spacing w:line="160" w:lineRule="exact"/>
    </w:pPr>
    <w:rPr>
      <w:color w:val="808080"/>
      <w:sz w:val="13"/>
    </w:rPr>
  </w:style>
  <w:style w:type="paragraph" w:customStyle="1" w:styleId="Name">
    <w:name w:val="Name"/>
    <w:basedOn w:val="Normal"/>
    <w:rsid w:val="00ED6B96"/>
    <w:pPr>
      <w:spacing w:before="160" w:after="80"/>
    </w:pPr>
    <w:rPr>
      <w:rFonts w:ascii="Book Antiqua" w:hAnsi="Book Antiqua"/>
      <w:color w:val="808080"/>
      <w:sz w:val="22"/>
    </w:rPr>
  </w:style>
  <w:style w:type="paragraph" w:customStyle="1" w:styleId="CopernicusWordtemplate">
    <w:name w:val="Copernicus_Word_template"/>
    <w:basedOn w:val="Normal"/>
    <w:link w:val="CopernicusWordtemplateChar"/>
    <w:rsid w:val="00B5719D"/>
  </w:style>
  <w:style w:type="character" w:customStyle="1" w:styleId="CopernicusWordtemplateChar">
    <w:name w:val="Copernicus_Word_template Char"/>
    <w:basedOn w:val="DefaultParagraphFont"/>
    <w:link w:val="CopernicusWordtemplate"/>
    <w:rsid w:val="00B5719D"/>
    <w:rPr>
      <w:rFonts w:ascii="Times New Roman" w:eastAsia="Times New Roman" w:hAnsi="Times New Roman"/>
      <w:sz w:val="24"/>
      <w:szCs w:val="24"/>
      <w:lang w:eastAsia="de-DE"/>
    </w:rPr>
  </w:style>
  <w:style w:type="character" w:styleId="LineNumber">
    <w:name w:val="line number"/>
    <w:basedOn w:val="DefaultParagraphFont"/>
    <w:uiPriority w:val="99"/>
    <w:semiHidden/>
    <w:unhideWhenUsed/>
    <w:rsid w:val="00D40CE0"/>
  </w:style>
  <w:style w:type="paragraph" w:customStyle="1" w:styleId="MStitle">
    <w:name w:val="MS title"/>
    <w:basedOn w:val="Normal"/>
    <w:link w:val="MStitleChar"/>
    <w:qFormat/>
    <w:rsid w:val="0091791F"/>
    <w:pPr>
      <w:spacing w:before="360" w:line="440" w:lineRule="exact"/>
      <w:contextualSpacing/>
    </w:pPr>
    <w:rPr>
      <w:b/>
      <w:sz w:val="34"/>
    </w:rPr>
  </w:style>
  <w:style w:type="paragraph" w:styleId="ListParagraph">
    <w:name w:val="List Paragraph"/>
    <w:basedOn w:val="Normal"/>
    <w:uiPriority w:val="34"/>
    <w:qFormat/>
    <w:rsid w:val="00B4015F"/>
    <w:pPr>
      <w:ind w:left="720"/>
      <w:contextualSpacing/>
    </w:pPr>
  </w:style>
  <w:style w:type="character" w:customStyle="1" w:styleId="MStitleChar">
    <w:name w:val="MS title Char"/>
    <w:basedOn w:val="DefaultParagraphFont"/>
    <w:link w:val="MStitle"/>
    <w:rsid w:val="0091791F"/>
    <w:rPr>
      <w:rFonts w:ascii="Times New Roman" w:eastAsia="Times New Roman" w:hAnsi="Times New Roman"/>
      <w:b/>
      <w:sz w:val="34"/>
      <w:szCs w:val="24"/>
      <w:lang w:eastAsia="de-DE"/>
    </w:rPr>
  </w:style>
  <w:style w:type="paragraph" w:customStyle="1" w:styleId="Affiliation">
    <w:name w:val="Affiliation"/>
    <w:basedOn w:val="Normal"/>
    <w:link w:val="AffiliationChar"/>
    <w:qFormat/>
    <w:rsid w:val="00450DB9"/>
    <w:pPr>
      <w:spacing w:before="120" w:line="240" w:lineRule="auto"/>
      <w:contextualSpacing/>
    </w:pPr>
  </w:style>
  <w:style w:type="character" w:styleId="PlaceholderText">
    <w:name w:val="Placeholder Text"/>
    <w:basedOn w:val="DefaultParagraphFont"/>
    <w:uiPriority w:val="99"/>
    <w:semiHidden/>
    <w:rsid w:val="003D5288"/>
    <w:rPr>
      <w:color w:val="808080"/>
    </w:rPr>
  </w:style>
  <w:style w:type="character" w:customStyle="1" w:styleId="AffiliationChar">
    <w:name w:val="Affiliation Char"/>
    <w:basedOn w:val="DefaultParagraphFont"/>
    <w:link w:val="Affiliation"/>
    <w:rsid w:val="00450DB9"/>
    <w:rPr>
      <w:rFonts w:ascii="Times New Roman" w:eastAsia="Times New Roman" w:hAnsi="Times New Roman"/>
      <w:szCs w:val="24"/>
      <w:lang w:eastAsia="de-DE"/>
    </w:rPr>
  </w:style>
  <w:style w:type="paragraph" w:styleId="BalloonText">
    <w:name w:val="Balloon Text"/>
    <w:basedOn w:val="Normal"/>
    <w:link w:val="BalloonTextChar"/>
    <w:uiPriority w:val="99"/>
    <w:semiHidden/>
    <w:unhideWhenUsed/>
    <w:rsid w:val="003D528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5288"/>
    <w:rPr>
      <w:rFonts w:ascii="Tahoma" w:eastAsia="Times New Roman" w:hAnsi="Tahoma" w:cs="Tahoma"/>
      <w:sz w:val="16"/>
      <w:szCs w:val="16"/>
      <w:lang w:eastAsia="de-DE"/>
    </w:rPr>
  </w:style>
  <w:style w:type="paragraph" w:customStyle="1" w:styleId="Equation">
    <w:name w:val="Equation"/>
    <w:basedOn w:val="Normal"/>
    <w:link w:val="EquationChar"/>
    <w:rsid w:val="00C35812"/>
    <w:pPr>
      <w:spacing w:before="120" w:after="120"/>
    </w:pPr>
    <w:rPr>
      <w:rFonts w:ascii="Cambria Math" w:hAnsi="Cambria Math"/>
    </w:rPr>
  </w:style>
  <w:style w:type="paragraph" w:styleId="Caption">
    <w:name w:val="caption"/>
    <w:basedOn w:val="Normal"/>
    <w:next w:val="Normal"/>
    <w:uiPriority w:val="35"/>
    <w:unhideWhenUsed/>
    <w:qFormat/>
    <w:rsid w:val="003A4FB4"/>
    <w:pPr>
      <w:spacing w:after="200" w:line="240" w:lineRule="auto"/>
    </w:pPr>
    <w:rPr>
      <w:b/>
      <w:bCs/>
      <w:sz w:val="18"/>
      <w:szCs w:val="18"/>
    </w:rPr>
  </w:style>
  <w:style w:type="character" w:customStyle="1" w:styleId="EquationChar">
    <w:name w:val="Equation Char"/>
    <w:basedOn w:val="DefaultParagraphFont"/>
    <w:link w:val="Equation"/>
    <w:rsid w:val="00C35812"/>
    <w:rPr>
      <w:rFonts w:ascii="Cambria Math" w:eastAsia="Times New Roman" w:hAnsi="Cambria Math"/>
      <w:szCs w:val="24"/>
      <w:lang w:eastAsia="de-DE"/>
    </w:rPr>
  </w:style>
  <w:style w:type="paragraph" w:styleId="Footer">
    <w:name w:val="footer"/>
    <w:basedOn w:val="Normal"/>
    <w:link w:val="FooterChar"/>
    <w:uiPriority w:val="99"/>
    <w:unhideWhenUsed/>
    <w:rsid w:val="006D0C96"/>
    <w:pPr>
      <w:tabs>
        <w:tab w:val="center" w:pos="4513"/>
        <w:tab w:val="right" w:pos="9026"/>
      </w:tabs>
      <w:spacing w:line="240" w:lineRule="auto"/>
    </w:pPr>
  </w:style>
  <w:style w:type="character" w:customStyle="1" w:styleId="FooterChar">
    <w:name w:val="Footer Char"/>
    <w:basedOn w:val="DefaultParagraphFont"/>
    <w:link w:val="Footer"/>
    <w:uiPriority w:val="99"/>
    <w:rsid w:val="006D0C96"/>
    <w:rPr>
      <w:rFonts w:ascii="Times New Roman" w:eastAsia="Times New Roman" w:hAnsi="Times New Roman"/>
      <w:szCs w:val="24"/>
      <w:lang w:eastAsia="de-DE"/>
    </w:rPr>
  </w:style>
  <w:style w:type="paragraph" w:customStyle="1" w:styleId="Correspondence">
    <w:name w:val="Correspondence"/>
    <w:basedOn w:val="Normal"/>
    <w:link w:val="CorrespondenceChar"/>
    <w:qFormat/>
    <w:rsid w:val="008E213F"/>
    <w:pPr>
      <w:spacing w:before="120" w:after="360" w:line="240" w:lineRule="auto"/>
    </w:pPr>
  </w:style>
  <w:style w:type="character" w:customStyle="1" w:styleId="CorrespondenceChar">
    <w:name w:val="Correspondence Char"/>
    <w:basedOn w:val="DefaultParagraphFont"/>
    <w:link w:val="Correspondence"/>
    <w:rsid w:val="008E213F"/>
    <w:rPr>
      <w:rFonts w:ascii="Times New Roman" w:eastAsia="Times New Roman" w:hAnsi="Times New Roman"/>
      <w:szCs w:val="24"/>
      <w:lang w:eastAsia="de-DE"/>
    </w:rPr>
  </w:style>
  <w:style w:type="paragraph" w:customStyle="1" w:styleId="Authors">
    <w:name w:val="Authors"/>
    <w:basedOn w:val="Normal"/>
    <w:link w:val="AuthorsChar"/>
    <w:qFormat/>
    <w:rsid w:val="00BD0523"/>
    <w:pPr>
      <w:spacing w:before="180" w:line="240" w:lineRule="auto"/>
      <w:contextualSpacing/>
    </w:pPr>
    <w:rPr>
      <w:sz w:val="24"/>
    </w:rPr>
  </w:style>
  <w:style w:type="character" w:customStyle="1" w:styleId="AuthorsChar">
    <w:name w:val="Authors Char"/>
    <w:basedOn w:val="DefaultParagraphFont"/>
    <w:link w:val="Authors"/>
    <w:rsid w:val="00BD0523"/>
    <w:rPr>
      <w:rFonts w:ascii="Times New Roman" w:eastAsia="Times New Roman" w:hAnsi="Times New Roman"/>
      <w:sz w:val="24"/>
      <w:szCs w:val="24"/>
      <w:lang w:eastAsia="de-DE"/>
    </w:rPr>
  </w:style>
  <w:style w:type="character" w:styleId="CommentReference">
    <w:name w:val="annotation reference"/>
    <w:basedOn w:val="DefaultParagraphFont"/>
    <w:uiPriority w:val="99"/>
    <w:semiHidden/>
    <w:unhideWhenUsed/>
    <w:rsid w:val="00DE087A"/>
    <w:rPr>
      <w:sz w:val="16"/>
      <w:szCs w:val="16"/>
    </w:rPr>
  </w:style>
  <w:style w:type="paragraph" w:styleId="CommentText">
    <w:name w:val="annotation text"/>
    <w:basedOn w:val="Normal"/>
    <w:link w:val="CommentTextChar"/>
    <w:uiPriority w:val="99"/>
    <w:unhideWhenUsed/>
    <w:rsid w:val="00DE087A"/>
    <w:pPr>
      <w:spacing w:after="160" w:line="240" w:lineRule="auto"/>
      <w:jc w:val="left"/>
    </w:pPr>
    <w:rPr>
      <w:rFonts w:asciiTheme="minorHAnsi" w:eastAsiaTheme="minorHAnsi" w:hAnsiTheme="minorHAnsi" w:cstheme="minorBidi"/>
      <w:szCs w:val="20"/>
      <w:lang w:eastAsia="en-US"/>
    </w:rPr>
  </w:style>
  <w:style w:type="character" w:customStyle="1" w:styleId="CommentTextChar">
    <w:name w:val="Comment Text Char"/>
    <w:basedOn w:val="DefaultParagraphFont"/>
    <w:link w:val="CommentText"/>
    <w:uiPriority w:val="99"/>
    <w:rsid w:val="00DE087A"/>
    <w:rPr>
      <w:rFonts w:asciiTheme="minorHAnsi" w:eastAsiaTheme="minorHAnsi" w:hAnsiTheme="minorHAnsi" w:cstheme="minorBidi"/>
      <w:lang w:eastAsia="en-US"/>
    </w:rPr>
  </w:style>
  <w:style w:type="paragraph" w:styleId="CommentSubject">
    <w:name w:val="annotation subject"/>
    <w:basedOn w:val="CommentText"/>
    <w:next w:val="CommentText"/>
    <w:link w:val="CommentSubjectChar"/>
    <w:uiPriority w:val="99"/>
    <w:semiHidden/>
    <w:unhideWhenUsed/>
    <w:rsid w:val="00961A3B"/>
    <w:rPr>
      <w:b/>
      <w:bCs/>
      <w:kern w:val="2"/>
      <w14:ligatures w14:val="standardContextual"/>
    </w:rPr>
  </w:style>
  <w:style w:type="character" w:customStyle="1" w:styleId="CommentSubjectChar">
    <w:name w:val="Comment Subject Char"/>
    <w:basedOn w:val="CommentTextChar"/>
    <w:link w:val="CommentSubject"/>
    <w:uiPriority w:val="99"/>
    <w:semiHidden/>
    <w:rsid w:val="00961A3B"/>
    <w:rPr>
      <w:rFonts w:asciiTheme="minorHAnsi" w:eastAsiaTheme="minorHAnsi" w:hAnsiTheme="minorHAnsi" w:cstheme="minorBidi"/>
      <w:b/>
      <w:bCs/>
      <w:kern w:val="2"/>
      <w:lang w:eastAsia="en-US"/>
      <w14:ligatures w14:val="standardContextual"/>
    </w:rPr>
  </w:style>
  <w:style w:type="paragraph" w:styleId="NormalWeb">
    <w:name w:val="Normal (Web)"/>
    <w:basedOn w:val="Normal"/>
    <w:uiPriority w:val="99"/>
    <w:semiHidden/>
    <w:unhideWhenUsed/>
    <w:rsid w:val="00961A3B"/>
    <w:pPr>
      <w:spacing w:before="100" w:beforeAutospacing="1" w:after="100" w:afterAutospacing="1" w:line="240" w:lineRule="auto"/>
      <w:jc w:val="left"/>
    </w:pPr>
    <w:rPr>
      <w:sz w:val="24"/>
      <w:lang w:eastAsia="en-GB"/>
    </w:rPr>
  </w:style>
  <w:style w:type="paragraph" w:styleId="Revision">
    <w:name w:val="Revision"/>
    <w:hidden/>
    <w:uiPriority w:val="99"/>
    <w:semiHidden/>
    <w:rsid w:val="00961A3B"/>
    <w:rPr>
      <w:rFonts w:asciiTheme="minorHAnsi" w:eastAsiaTheme="minorHAnsi" w:hAnsiTheme="minorHAnsi" w:cstheme="minorBidi"/>
      <w:kern w:val="2"/>
      <w:sz w:val="22"/>
      <w:szCs w:val="22"/>
      <w:lang w:eastAsia="en-US"/>
      <w14:ligatures w14:val="standardContextual"/>
    </w:rPr>
  </w:style>
  <w:style w:type="character" w:customStyle="1" w:styleId="notion-page-mention-tokentitle">
    <w:name w:val="notion-page-mention-token__title"/>
    <w:basedOn w:val="DefaultParagraphFont"/>
    <w:rsid w:val="00961A3B"/>
  </w:style>
  <w:style w:type="paragraph" w:customStyle="1" w:styleId="pf0">
    <w:name w:val="pf0"/>
    <w:basedOn w:val="Normal"/>
    <w:rsid w:val="00961A3B"/>
    <w:pPr>
      <w:spacing w:before="100" w:beforeAutospacing="1" w:after="100" w:afterAutospacing="1" w:line="240" w:lineRule="auto"/>
      <w:jc w:val="left"/>
    </w:pPr>
    <w:rPr>
      <w:sz w:val="24"/>
      <w:lang w:eastAsia="en-GB"/>
    </w:rPr>
  </w:style>
  <w:style w:type="character" w:customStyle="1" w:styleId="cf01">
    <w:name w:val="cf01"/>
    <w:basedOn w:val="DefaultParagraphFont"/>
    <w:rsid w:val="00961A3B"/>
    <w:rPr>
      <w:rFonts w:ascii="Segoe UI" w:hAnsi="Segoe UI" w:cs="Segoe UI" w:hint="default"/>
      <w:sz w:val="18"/>
      <w:szCs w:val="18"/>
    </w:rPr>
  </w:style>
  <w:style w:type="character" w:customStyle="1" w:styleId="link-annotation-unknown-block-id--1963510544">
    <w:name w:val="link-annotation-unknown-block-id--1963510544"/>
    <w:basedOn w:val="DefaultParagraphFont"/>
    <w:rsid w:val="00961A3B"/>
  </w:style>
  <w:style w:type="character" w:customStyle="1" w:styleId="notion-enable-hover">
    <w:name w:val="notion-enable-hover"/>
    <w:basedOn w:val="DefaultParagraphFont"/>
    <w:rsid w:val="00961A3B"/>
  </w:style>
  <w:style w:type="character" w:customStyle="1" w:styleId="link-annotation-unknown-block-id--1877147306">
    <w:name w:val="link-annotation-unknown-block-id--1877147306"/>
    <w:basedOn w:val="DefaultParagraphFont"/>
    <w:rsid w:val="00961A3B"/>
  </w:style>
  <w:style w:type="paragraph" w:customStyle="1" w:styleId="citationtext">
    <w:name w:val="citationtext"/>
    <w:basedOn w:val="Normal"/>
    <w:rsid w:val="00961A3B"/>
    <w:pPr>
      <w:spacing w:before="100" w:beforeAutospacing="1" w:after="100" w:afterAutospacing="1" w:line="240" w:lineRule="auto"/>
      <w:jc w:val="left"/>
    </w:pPr>
    <w:rPr>
      <w:sz w:val="24"/>
      <w:lang w:eastAsia="en-GB"/>
    </w:rPr>
  </w:style>
  <w:style w:type="character" w:customStyle="1" w:styleId="text-node">
    <w:name w:val="text-node"/>
    <w:basedOn w:val="DefaultParagraphFont"/>
    <w:rsid w:val="00961A3B"/>
  </w:style>
  <w:style w:type="character" w:styleId="Emphasis">
    <w:name w:val="Emphasis"/>
    <w:basedOn w:val="DefaultParagraphFont"/>
    <w:uiPriority w:val="20"/>
    <w:qFormat/>
    <w:rsid w:val="00961A3B"/>
    <w:rPr>
      <w:i/>
      <w:iCs/>
    </w:rPr>
  </w:style>
  <w:style w:type="character" w:styleId="Strong">
    <w:name w:val="Strong"/>
    <w:basedOn w:val="DefaultParagraphFont"/>
    <w:uiPriority w:val="22"/>
    <w:qFormat/>
    <w:rsid w:val="00961A3B"/>
    <w:rPr>
      <w:b/>
      <w:bCs/>
    </w:rPr>
  </w:style>
  <w:style w:type="character" w:styleId="UnresolvedMention">
    <w:name w:val="Unresolved Mention"/>
    <w:basedOn w:val="DefaultParagraphFont"/>
    <w:uiPriority w:val="99"/>
    <w:semiHidden/>
    <w:unhideWhenUsed/>
    <w:rsid w:val="00961A3B"/>
    <w:rPr>
      <w:color w:val="605E5C"/>
      <w:shd w:val="clear" w:color="auto" w:fill="E1DFDD"/>
    </w:rPr>
  </w:style>
  <w:style w:type="character" w:customStyle="1" w:styleId="citation-select">
    <w:name w:val="citation-select"/>
    <w:basedOn w:val="DefaultParagraphFont"/>
    <w:rsid w:val="00961A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aoml.noaa.gov/phod/gdp/hourly_data.php"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oi.org/10.1016/j.dsr.2012.01.003" TargetMode="External"/><Relationship Id="rId39" Type="http://schemas.openxmlformats.org/officeDocument/2006/relationships/hyperlink" Target="https://doi.org/10.1016/0198-0149(81)90050-9" TargetMode="External"/><Relationship Id="rId21" Type="http://schemas.openxmlformats.org/officeDocument/2006/relationships/image" Target="media/image11.png"/><Relationship Id="rId34" Type="http://schemas.openxmlformats.org/officeDocument/2006/relationships/hyperlink" Target="https://doi.org/10.1038/ngeo2708"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doi.org/10.1017/9781009157896.011"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doi.org/10.1007/s00382-015-2540-2" TargetMode="External"/><Relationship Id="rId37" Type="http://schemas.openxmlformats.org/officeDocument/2006/relationships/hyperlink" Target="https://doi.org/10.1029/2018JC014036" TargetMode="External"/><Relationship Id="rId40" Type="http://schemas.openxmlformats.org/officeDocument/2006/relationships/hyperlink" Target="https://doi.org/10.1038/s41586-019-1855-2"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hyperlink" Target="https://doi.org/10.25850/nioz/7b.b.ff" TargetMode="External"/><Relationship Id="rId36" Type="http://schemas.openxmlformats.org/officeDocument/2006/relationships/hyperlink" Target="https://doi.org/10.1029/2019JC015144" TargetMode="Externa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hyperlink" Target="https://doi.org/10.1038/s41467-020-14474-y" TargetMode="External"/><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i.org/10.1029/2018JC014686" TargetMode="External"/><Relationship Id="rId30" Type="http://schemas.openxmlformats.org/officeDocument/2006/relationships/hyperlink" Target="https://doi.org/10.1002/2016GL070969" TargetMode="External"/><Relationship Id="rId35" Type="http://schemas.openxmlformats.org/officeDocument/2006/relationships/hyperlink" Target="https://doi-org.proxy.library.uu.nl/10.1038/378165a0" TargetMode="External"/><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i.org/10.1175/1520-0485(2003)033%3c1108:SOAATB%3e2.0.CO;2" TargetMode="External"/><Relationship Id="rId33" Type="http://schemas.openxmlformats.org/officeDocument/2006/relationships/hyperlink" Target="https://doi.org/10.1016/0198-0149(81)90129-1" TargetMode="External"/><Relationship Id="rId38" Type="http://schemas.openxmlformats.org/officeDocument/2006/relationships/hyperlink" Target="https://doi.org/10.1175/JPO-D-19-0247.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CopernicusTemplates\Free-Forms\Blank.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opernicus_Word_template">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B8E622-46C8-41D7-BDF7-CC7601801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Blank.dotm</Template>
  <TotalTime>0</TotalTime>
  <Pages>35</Pages>
  <Words>11151</Words>
  <Characters>63565</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Blank</vt:lpstr>
    </vt:vector>
  </TitlesOfParts>
  <Company>Copernicus Gesellschaft mbH</Company>
  <LinksUpToDate>false</LinksUpToDate>
  <CharactersWithSpaces>74567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Blank</dc:title>
  <dc:creator>Martin Rasmussen</dc:creator>
  <cp:lastModifiedBy>elodie.duyck@ad.cen.uni-hamburg.de</cp:lastModifiedBy>
  <cp:revision>4</cp:revision>
  <cp:lastPrinted>2016-02-01T07:21:00Z</cp:lastPrinted>
  <dcterms:created xsi:type="dcterms:W3CDTF">2024-08-01T14:21:00Z</dcterms:created>
  <dcterms:modified xsi:type="dcterms:W3CDTF">2024-08-01T15:04:00Z</dcterms:modified>
</cp:coreProperties>
</file>